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p>
        <w:p w14:paraId="090B0FB4" w14:textId="4777957A" w:rsidR="00FB3AC1"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315802" w:history="1">
            <w:r w:rsidR="00FB3AC1" w:rsidRPr="00CD48A1">
              <w:rPr>
                <w:rStyle w:val="Hyperlink"/>
                <w:noProof/>
              </w:rPr>
              <w:t>Acknowledgements</w:t>
            </w:r>
            <w:r w:rsidR="00FB3AC1">
              <w:rPr>
                <w:noProof/>
                <w:webHidden/>
              </w:rPr>
              <w:tab/>
            </w:r>
            <w:r w:rsidR="00FB3AC1">
              <w:rPr>
                <w:noProof/>
                <w:webHidden/>
              </w:rPr>
              <w:fldChar w:fldCharType="begin"/>
            </w:r>
            <w:r w:rsidR="00FB3AC1">
              <w:rPr>
                <w:noProof/>
                <w:webHidden/>
              </w:rPr>
              <w:instrText xml:space="preserve"> PAGEREF _Toc6315802 \h </w:instrText>
            </w:r>
            <w:r w:rsidR="00FB3AC1">
              <w:rPr>
                <w:noProof/>
                <w:webHidden/>
              </w:rPr>
            </w:r>
            <w:r w:rsidR="00FB3AC1">
              <w:rPr>
                <w:noProof/>
                <w:webHidden/>
              </w:rPr>
              <w:fldChar w:fldCharType="separate"/>
            </w:r>
            <w:r w:rsidR="00FB3AC1">
              <w:rPr>
                <w:noProof/>
                <w:webHidden/>
              </w:rPr>
              <w:t>3</w:t>
            </w:r>
            <w:r w:rsidR="00FB3AC1">
              <w:rPr>
                <w:noProof/>
                <w:webHidden/>
              </w:rPr>
              <w:fldChar w:fldCharType="end"/>
            </w:r>
          </w:hyperlink>
        </w:p>
        <w:p w14:paraId="08662929" w14:textId="782306F5" w:rsidR="00FB3AC1" w:rsidRDefault="00FB3AC1">
          <w:pPr>
            <w:pStyle w:val="TOC1"/>
            <w:tabs>
              <w:tab w:val="right" w:leader="dot" w:pos="9016"/>
            </w:tabs>
            <w:rPr>
              <w:rFonts w:eastAsiaTheme="minorEastAsia"/>
              <w:noProof/>
              <w:lang w:eastAsia="en-GB"/>
            </w:rPr>
          </w:pPr>
          <w:hyperlink w:anchor="_Toc6315803" w:history="1">
            <w:r w:rsidRPr="00CD48A1">
              <w:rPr>
                <w:rStyle w:val="Hyperlink"/>
                <w:noProof/>
              </w:rPr>
              <w:t>Abstract</w:t>
            </w:r>
            <w:r>
              <w:rPr>
                <w:noProof/>
                <w:webHidden/>
              </w:rPr>
              <w:tab/>
            </w:r>
            <w:r>
              <w:rPr>
                <w:noProof/>
                <w:webHidden/>
              </w:rPr>
              <w:fldChar w:fldCharType="begin"/>
            </w:r>
            <w:r>
              <w:rPr>
                <w:noProof/>
                <w:webHidden/>
              </w:rPr>
              <w:instrText xml:space="preserve"> PAGEREF _Toc6315803 \h </w:instrText>
            </w:r>
            <w:r>
              <w:rPr>
                <w:noProof/>
                <w:webHidden/>
              </w:rPr>
            </w:r>
            <w:r>
              <w:rPr>
                <w:noProof/>
                <w:webHidden/>
              </w:rPr>
              <w:fldChar w:fldCharType="separate"/>
            </w:r>
            <w:r>
              <w:rPr>
                <w:noProof/>
                <w:webHidden/>
              </w:rPr>
              <w:t>4</w:t>
            </w:r>
            <w:r>
              <w:rPr>
                <w:noProof/>
                <w:webHidden/>
              </w:rPr>
              <w:fldChar w:fldCharType="end"/>
            </w:r>
          </w:hyperlink>
        </w:p>
        <w:p w14:paraId="5245C948" w14:textId="6EBB2E0C" w:rsidR="00FB3AC1" w:rsidRDefault="00FB3AC1">
          <w:pPr>
            <w:pStyle w:val="TOC1"/>
            <w:tabs>
              <w:tab w:val="right" w:leader="dot" w:pos="9016"/>
            </w:tabs>
            <w:rPr>
              <w:rFonts w:eastAsiaTheme="minorEastAsia"/>
              <w:noProof/>
              <w:lang w:eastAsia="en-GB"/>
            </w:rPr>
          </w:pPr>
          <w:hyperlink w:anchor="_Toc6315804" w:history="1">
            <w:r w:rsidRPr="00CD48A1">
              <w:rPr>
                <w:rStyle w:val="Hyperlink"/>
                <w:noProof/>
              </w:rPr>
              <w:t>List of Symbols</w:t>
            </w:r>
            <w:r>
              <w:rPr>
                <w:noProof/>
                <w:webHidden/>
              </w:rPr>
              <w:tab/>
            </w:r>
            <w:r>
              <w:rPr>
                <w:noProof/>
                <w:webHidden/>
              </w:rPr>
              <w:fldChar w:fldCharType="begin"/>
            </w:r>
            <w:r>
              <w:rPr>
                <w:noProof/>
                <w:webHidden/>
              </w:rPr>
              <w:instrText xml:space="preserve"> PAGEREF _Toc6315804 \h </w:instrText>
            </w:r>
            <w:r>
              <w:rPr>
                <w:noProof/>
                <w:webHidden/>
              </w:rPr>
            </w:r>
            <w:r>
              <w:rPr>
                <w:noProof/>
                <w:webHidden/>
              </w:rPr>
              <w:fldChar w:fldCharType="separate"/>
            </w:r>
            <w:r>
              <w:rPr>
                <w:noProof/>
                <w:webHidden/>
              </w:rPr>
              <w:t>5</w:t>
            </w:r>
            <w:r>
              <w:rPr>
                <w:noProof/>
                <w:webHidden/>
              </w:rPr>
              <w:fldChar w:fldCharType="end"/>
            </w:r>
          </w:hyperlink>
        </w:p>
        <w:p w14:paraId="5A47C29F" w14:textId="326960BF" w:rsidR="00FB3AC1" w:rsidRDefault="00FB3AC1">
          <w:pPr>
            <w:pStyle w:val="TOC1"/>
            <w:tabs>
              <w:tab w:val="right" w:leader="dot" w:pos="9016"/>
            </w:tabs>
            <w:rPr>
              <w:rFonts w:eastAsiaTheme="minorEastAsia"/>
              <w:noProof/>
              <w:lang w:eastAsia="en-GB"/>
            </w:rPr>
          </w:pPr>
          <w:hyperlink w:anchor="_Toc6315805" w:history="1">
            <w:r w:rsidRPr="00CD48A1">
              <w:rPr>
                <w:rStyle w:val="Hyperlink"/>
                <w:noProof/>
              </w:rPr>
              <w:t>Project Aims and Objectives</w:t>
            </w:r>
            <w:r>
              <w:rPr>
                <w:noProof/>
                <w:webHidden/>
              </w:rPr>
              <w:tab/>
            </w:r>
            <w:r>
              <w:rPr>
                <w:noProof/>
                <w:webHidden/>
              </w:rPr>
              <w:fldChar w:fldCharType="begin"/>
            </w:r>
            <w:r>
              <w:rPr>
                <w:noProof/>
                <w:webHidden/>
              </w:rPr>
              <w:instrText xml:space="preserve"> PAGEREF _Toc6315805 \h </w:instrText>
            </w:r>
            <w:r>
              <w:rPr>
                <w:noProof/>
                <w:webHidden/>
              </w:rPr>
            </w:r>
            <w:r>
              <w:rPr>
                <w:noProof/>
                <w:webHidden/>
              </w:rPr>
              <w:fldChar w:fldCharType="separate"/>
            </w:r>
            <w:r>
              <w:rPr>
                <w:noProof/>
                <w:webHidden/>
              </w:rPr>
              <w:t>6</w:t>
            </w:r>
            <w:r>
              <w:rPr>
                <w:noProof/>
                <w:webHidden/>
              </w:rPr>
              <w:fldChar w:fldCharType="end"/>
            </w:r>
          </w:hyperlink>
        </w:p>
        <w:p w14:paraId="0E022415" w14:textId="41FDB224" w:rsidR="00FB3AC1" w:rsidRDefault="00FB3AC1">
          <w:pPr>
            <w:pStyle w:val="TOC2"/>
            <w:tabs>
              <w:tab w:val="right" w:leader="dot" w:pos="9016"/>
            </w:tabs>
            <w:rPr>
              <w:rFonts w:eastAsiaTheme="minorEastAsia"/>
              <w:noProof/>
              <w:lang w:eastAsia="en-GB"/>
            </w:rPr>
          </w:pPr>
          <w:hyperlink w:anchor="_Toc6315806" w:history="1">
            <w:r w:rsidRPr="00CD48A1">
              <w:rPr>
                <w:rStyle w:val="Hyperlink"/>
                <w:noProof/>
              </w:rPr>
              <w:t>Primary Objectives</w:t>
            </w:r>
            <w:r>
              <w:rPr>
                <w:noProof/>
                <w:webHidden/>
              </w:rPr>
              <w:tab/>
            </w:r>
            <w:r>
              <w:rPr>
                <w:noProof/>
                <w:webHidden/>
              </w:rPr>
              <w:fldChar w:fldCharType="begin"/>
            </w:r>
            <w:r>
              <w:rPr>
                <w:noProof/>
                <w:webHidden/>
              </w:rPr>
              <w:instrText xml:space="preserve"> PAGEREF _Toc6315806 \h </w:instrText>
            </w:r>
            <w:r>
              <w:rPr>
                <w:noProof/>
                <w:webHidden/>
              </w:rPr>
            </w:r>
            <w:r>
              <w:rPr>
                <w:noProof/>
                <w:webHidden/>
              </w:rPr>
              <w:fldChar w:fldCharType="separate"/>
            </w:r>
            <w:r>
              <w:rPr>
                <w:noProof/>
                <w:webHidden/>
              </w:rPr>
              <w:t>6</w:t>
            </w:r>
            <w:r>
              <w:rPr>
                <w:noProof/>
                <w:webHidden/>
              </w:rPr>
              <w:fldChar w:fldCharType="end"/>
            </w:r>
          </w:hyperlink>
        </w:p>
        <w:p w14:paraId="032EF6B3" w14:textId="5611A653" w:rsidR="00FB3AC1" w:rsidRDefault="00FB3AC1">
          <w:pPr>
            <w:pStyle w:val="TOC2"/>
            <w:tabs>
              <w:tab w:val="right" w:leader="dot" w:pos="9016"/>
            </w:tabs>
            <w:rPr>
              <w:rFonts w:eastAsiaTheme="minorEastAsia"/>
              <w:noProof/>
              <w:lang w:eastAsia="en-GB"/>
            </w:rPr>
          </w:pPr>
          <w:hyperlink w:anchor="_Toc6315807" w:history="1">
            <w:r w:rsidRPr="00CD48A1">
              <w:rPr>
                <w:rStyle w:val="Hyperlink"/>
                <w:noProof/>
              </w:rPr>
              <w:t>Additional goals</w:t>
            </w:r>
            <w:r>
              <w:rPr>
                <w:noProof/>
                <w:webHidden/>
              </w:rPr>
              <w:tab/>
            </w:r>
            <w:r>
              <w:rPr>
                <w:noProof/>
                <w:webHidden/>
              </w:rPr>
              <w:fldChar w:fldCharType="begin"/>
            </w:r>
            <w:r>
              <w:rPr>
                <w:noProof/>
                <w:webHidden/>
              </w:rPr>
              <w:instrText xml:space="preserve"> PAGEREF _Toc6315807 \h </w:instrText>
            </w:r>
            <w:r>
              <w:rPr>
                <w:noProof/>
                <w:webHidden/>
              </w:rPr>
            </w:r>
            <w:r>
              <w:rPr>
                <w:noProof/>
                <w:webHidden/>
              </w:rPr>
              <w:fldChar w:fldCharType="separate"/>
            </w:r>
            <w:r>
              <w:rPr>
                <w:noProof/>
                <w:webHidden/>
              </w:rPr>
              <w:t>6</w:t>
            </w:r>
            <w:r>
              <w:rPr>
                <w:noProof/>
                <w:webHidden/>
              </w:rPr>
              <w:fldChar w:fldCharType="end"/>
            </w:r>
          </w:hyperlink>
        </w:p>
        <w:p w14:paraId="3BBAE5ED" w14:textId="313639FE" w:rsidR="00FB3AC1" w:rsidRDefault="00FB3AC1">
          <w:pPr>
            <w:pStyle w:val="TOC1"/>
            <w:tabs>
              <w:tab w:val="right" w:leader="dot" w:pos="9016"/>
            </w:tabs>
            <w:rPr>
              <w:rFonts w:eastAsiaTheme="minorEastAsia"/>
              <w:noProof/>
              <w:lang w:eastAsia="en-GB"/>
            </w:rPr>
          </w:pPr>
          <w:hyperlink w:anchor="_Toc6315808" w:history="1">
            <w:r w:rsidRPr="00CD48A1">
              <w:rPr>
                <w:rStyle w:val="Hyperlink"/>
                <w:noProof/>
              </w:rPr>
              <w:t>Methods</w:t>
            </w:r>
            <w:r>
              <w:rPr>
                <w:noProof/>
                <w:webHidden/>
              </w:rPr>
              <w:tab/>
            </w:r>
            <w:r>
              <w:rPr>
                <w:noProof/>
                <w:webHidden/>
              </w:rPr>
              <w:fldChar w:fldCharType="begin"/>
            </w:r>
            <w:r>
              <w:rPr>
                <w:noProof/>
                <w:webHidden/>
              </w:rPr>
              <w:instrText xml:space="preserve"> PAGEREF _Toc6315808 \h </w:instrText>
            </w:r>
            <w:r>
              <w:rPr>
                <w:noProof/>
                <w:webHidden/>
              </w:rPr>
            </w:r>
            <w:r>
              <w:rPr>
                <w:noProof/>
                <w:webHidden/>
              </w:rPr>
              <w:fldChar w:fldCharType="separate"/>
            </w:r>
            <w:r>
              <w:rPr>
                <w:noProof/>
                <w:webHidden/>
              </w:rPr>
              <w:t>7</w:t>
            </w:r>
            <w:r>
              <w:rPr>
                <w:noProof/>
                <w:webHidden/>
              </w:rPr>
              <w:fldChar w:fldCharType="end"/>
            </w:r>
          </w:hyperlink>
        </w:p>
        <w:p w14:paraId="0C139815" w14:textId="7F238A22" w:rsidR="00FB3AC1" w:rsidRDefault="00FB3AC1">
          <w:pPr>
            <w:pStyle w:val="TOC2"/>
            <w:tabs>
              <w:tab w:val="right" w:leader="dot" w:pos="9016"/>
            </w:tabs>
            <w:rPr>
              <w:rFonts w:eastAsiaTheme="minorEastAsia"/>
              <w:noProof/>
              <w:lang w:eastAsia="en-GB"/>
            </w:rPr>
          </w:pPr>
          <w:hyperlink w:anchor="_Toc6315809" w:history="1">
            <w:r w:rsidRPr="00CD48A1">
              <w:rPr>
                <w:rStyle w:val="Hyperlink"/>
                <w:noProof/>
              </w:rPr>
              <w:t>Internal and External Libraries</w:t>
            </w:r>
            <w:r>
              <w:rPr>
                <w:noProof/>
                <w:webHidden/>
              </w:rPr>
              <w:tab/>
            </w:r>
            <w:r>
              <w:rPr>
                <w:noProof/>
                <w:webHidden/>
              </w:rPr>
              <w:fldChar w:fldCharType="begin"/>
            </w:r>
            <w:r>
              <w:rPr>
                <w:noProof/>
                <w:webHidden/>
              </w:rPr>
              <w:instrText xml:space="preserve"> PAGEREF _Toc6315809 \h </w:instrText>
            </w:r>
            <w:r>
              <w:rPr>
                <w:noProof/>
                <w:webHidden/>
              </w:rPr>
            </w:r>
            <w:r>
              <w:rPr>
                <w:noProof/>
                <w:webHidden/>
              </w:rPr>
              <w:fldChar w:fldCharType="separate"/>
            </w:r>
            <w:r>
              <w:rPr>
                <w:noProof/>
                <w:webHidden/>
              </w:rPr>
              <w:t>7</w:t>
            </w:r>
            <w:r>
              <w:rPr>
                <w:noProof/>
                <w:webHidden/>
              </w:rPr>
              <w:fldChar w:fldCharType="end"/>
            </w:r>
          </w:hyperlink>
        </w:p>
        <w:p w14:paraId="66BE2615" w14:textId="724A0C37" w:rsidR="00FB3AC1" w:rsidRDefault="00FB3AC1">
          <w:pPr>
            <w:pStyle w:val="TOC2"/>
            <w:tabs>
              <w:tab w:val="right" w:leader="dot" w:pos="9016"/>
            </w:tabs>
            <w:rPr>
              <w:rFonts w:eastAsiaTheme="minorEastAsia"/>
              <w:noProof/>
              <w:lang w:eastAsia="en-GB"/>
            </w:rPr>
          </w:pPr>
          <w:hyperlink w:anchor="_Toc6315810" w:history="1">
            <w:r w:rsidRPr="00CD48A1">
              <w:rPr>
                <w:rStyle w:val="Hyperlink"/>
                <w:noProof/>
              </w:rPr>
              <w:t>Data set</w:t>
            </w:r>
            <w:r>
              <w:rPr>
                <w:noProof/>
                <w:webHidden/>
              </w:rPr>
              <w:tab/>
            </w:r>
            <w:r>
              <w:rPr>
                <w:noProof/>
                <w:webHidden/>
              </w:rPr>
              <w:fldChar w:fldCharType="begin"/>
            </w:r>
            <w:r>
              <w:rPr>
                <w:noProof/>
                <w:webHidden/>
              </w:rPr>
              <w:instrText xml:space="preserve"> PAGEREF _Toc6315810 \h </w:instrText>
            </w:r>
            <w:r>
              <w:rPr>
                <w:noProof/>
                <w:webHidden/>
              </w:rPr>
            </w:r>
            <w:r>
              <w:rPr>
                <w:noProof/>
                <w:webHidden/>
              </w:rPr>
              <w:fldChar w:fldCharType="separate"/>
            </w:r>
            <w:r>
              <w:rPr>
                <w:noProof/>
                <w:webHidden/>
              </w:rPr>
              <w:t>9</w:t>
            </w:r>
            <w:r>
              <w:rPr>
                <w:noProof/>
                <w:webHidden/>
              </w:rPr>
              <w:fldChar w:fldCharType="end"/>
            </w:r>
          </w:hyperlink>
        </w:p>
        <w:p w14:paraId="27C7E645" w14:textId="6D50FB64" w:rsidR="00FB3AC1" w:rsidRDefault="00FB3AC1">
          <w:pPr>
            <w:pStyle w:val="TOC3"/>
            <w:tabs>
              <w:tab w:val="right" w:leader="dot" w:pos="9016"/>
            </w:tabs>
            <w:rPr>
              <w:rFonts w:eastAsiaTheme="minorEastAsia"/>
              <w:noProof/>
              <w:lang w:eastAsia="en-GB"/>
            </w:rPr>
          </w:pPr>
          <w:hyperlink w:anchor="_Toc6315811" w:history="1">
            <w:r w:rsidRPr="00CD48A1">
              <w:rPr>
                <w:rStyle w:val="Hyperlink"/>
                <w:noProof/>
              </w:rPr>
              <w:t>Images</w:t>
            </w:r>
            <w:r>
              <w:rPr>
                <w:noProof/>
                <w:webHidden/>
              </w:rPr>
              <w:tab/>
            </w:r>
            <w:r>
              <w:rPr>
                <w:noProof/>
                <w:webHidden/>
              </w:rPr>
              <w:fldChar w:fldCharType="begin"/>
            </w:r>
            <w:r>
              <w:rPr>
                <w:noProof/>
                <w:webHidden/>
              </w:rPr>
              <w:instrText xml:space="preserve"> PAGEREF _Toc6315811 \h </w:instrText>
            </w:r>
            <w:r>
              <w:rPr>
                <w:noProof/>
                <w:webHidden/>
              </w:rPr>
            </w:r>
            <w:r>
              <w:rPr>
                <w:noProof/>
                <w:webHidden/>
              </w:rPr>
              <w:fldChar w:fldCharType="separate"/>
            </w:r>
            <w:r>
              <w:rPr>
                <w:noProof/>
                <w:webHidden/>
              </w:rPr>
              <w:t>9</w:t>
            </w:r>
            <w:r>
              <w:rPr>
                <w:noProof/>
                <w:webHidden/>
              </w:rPr>
              <w:fldChar w:fldCharType="end"/>
            </w:r>
          </w:hyperlink>
        </w:p>
        <w:p w14:paraId="3AD9BB76" w14:textId="73703571" w:rsidR="00FB3AC1" w:rsidRDefault="00FB3AC1">
          <w:pPr>
            <w:pStyle w:val="TOC3"/>
            <w:tabs>
              <w:tab w:val="right" w:leader="dot" w:pos="9016"/>
            </w:tabs>
            <w:rPr>
              <w:rFonts w:eastAsiaTheme="minorEastAsia"/>
              <w:noProof/>
              <w:lang w:eastAsia="en-GB"/>
            </w:rPr>
          </w:pPr>
          <w:hyperlink w:anchor="_Toc6315812" w:history="1">
            <w:r w:rsidRPr="00CD48A1">
              <w:rPr>
                <w:rStyle w:val="Hyperlink"/>
                <w:noProof/>
              </w:rPr>
              <w:t>Parsing</w:t>
            </w:r>
            <w:r>
              <w:rPr>
                <w:noProof/>
                <w:webHidden/>
              </w:rPr>
              <w:tab/>
            </w:r>
            <w:r>
              <w:rPr>
                <w:noProof/>
                <w:webHidden/>
              </w:rPr>
              <w:fldChar w:fldCharType="begin"/>
            </w:r>
            <w:r>
              <w:rPr>
                <w:noProof/>
                <w:webHidden/>
              </w:rPr>
              <w:instrText xml:space="preserve"> PAGEREF _Toc6315812 \h </w:instrText>
            </w:r>
            <w:r>
              <w:rPr>
                <w:noProof/>
                <w:webHidden/>
              </w:rPr>
            </w:r>
            <w:r>
              <w:rPr>
                <w:noProof/>
                <w:webHidden/>
              </w:rPr>
              <w:fldChar w:fldCharType="separate"/>
            </w:r>
            <w:r>
              <w:rPr>
                <w:noProof/>
                <w:webHidden/>
              </w:rPr>
              <w:t>10</w:t>
            </w:r>
            <w:r>
              <w:rPr>
                <w:noProof/>
                <w:webHidden/>
              </w:rPr>
              <w:fldChar w:fldCharType="end"/>
            </w:r>
          </w:hyperlink>
        </w:p>
        <w:p w14:paraId="4DF961E7" w14:textId="7E64D03F" w:rsidR="00FB3AC1" w:rsidRDefault="00FB3AC1">
          <w:pPr>
            <w:pStyle w:val="TOC2"/>
            <w:tabs>
              <w:tab w:val="right" w:leader="dot" w:pos="9016"/>
            </w:tabs>
            <w:rPr>
              <w:rFonts w:eastAsiaTheme="minorEastAsia"/>
              <w:noProof/>
              <w:lang w:eastAsia="en-GB"/>
            </w:rPr>
          </w:pPr>
          <w:hyperlink w:anchor="_Toc6315813" w:history="1">
            <w:r w:rsidRPr="00CD48A1">
              <w:rPr>
                <w:rStyle w:val="Hyperlink"/>
                <w:noProof/>
              </w:rPr>
              <w:t>Pre-Processing</w:t>
            </w:r>
            <w:r>
              <w:rPr>
                <w:noProof/>
                <w:webHidden/>
              </w:rPr>
              <w:tab/>
            </w:r>
            <w:r>
              <w:rPr>
                <w:noProof/>
                <w:webHidden/>
              </w:rPr>
              <w:fldChar w:fldCharType="begin"/>
            </w:r>
            <w:r>
              <w:rPr>
                <w:noProof/>
                <w:webHidden/>
              </w:rPr>
              <w:instrText xml:space="preserve"> PAGEREF _Toc6315813 \h </w:instrText>
            </w:r>
            <w:r>
              <w:rPr>
                <w:noProof/>
                <w:webHidden/>
              </w:rPr>
            </w:r>
            <w:r>
              <w:rPr>
                <w:noProof/>
                <w:webHidden/>
              </w:rPr>
              <w:fldChar w:fldCharType="separate"/>
            </w:r>
            <w:r>
              <w:rPr>
                <w:noProof/>
                <w:webHidden/>
              </w:rPr>
              <w:t>10</w:t>
            </w:r>
            <w:r>
              <w:rPr>
                <w:noProof/>
                <w:webHidden/>
              </w:rPr>
              <w:fldChar w:fldCharType="end"/>
            </w:r>
          </w:hyperlink>
        </w:p>
        <w:p w14:paraId="732DB20F" w14:textId="237D6EDC" w:rsidR="00FB3AC1" w:rsidRDefault="00FB3AC1">
          <w:pPr>
            <w:pStyle w:val="TOC3"/>
            <w:tabs>
              <w:tab w:val="right" w:leader="dot" w:pos="9016"/>
            </w:tabs>
            <w:rPr>
              <w:rFonts w:eastAsiaTheme="minorEastAsia"/>
              <w:noProof/>
              <w:lang w:eastAsia="en-GB"/>
            </w:rPr>
          </w:pPr>
          <w:hyperlink w:anchor="_Toc6315814" w:history="1">
            <w:r w:rsidRPr="00CD48A1">
              <w:rPr>
                <w:rStyle w:val="Hyperlink"/>
                <w:noProof/>
              </w:rPr>
              <w:t>Histogram of oriented gradients</w:t>
            </w:r>
            <w:r>
              <w:rPr>
                <w:noProof/>
                <w:webHidden/>
              </w:rPr>
              <w:tab/>
            </w:r>
            <w:r>
              <w:rPr>
                <w:noProof/>
                <w:webHidden/>
              </w:rPr>
              <w:fldChar w:fldCharType="begin"/>
            </w:r>
            <w:r>
              <w:rPr>
                <w:noProof/>
                <w:webHidden/>
              </w:rPr>
              <w:instrText xml:space="preserve"> PAGEREF _Toc6315814 \h </w:instrText>
            </w:r>
            <w:r>
              <w:rPr>
                <w:noProof/>
                <w:webHidden/>
              </w:rPr>
            </w:r>
            <w:r>
              <w:rPr>
                <w:noProof/>
                <w:webHidden/>
              </w:rPr>
              <w:fldChar w:fldCharType="separate"/>
            </w:r>
            <w:r>
              <w:rPr>
                <w:noProof/>
                <w:webHidden/>
              </w:rPr>
              <w:t>10</w:t>
            </w:r>
            <w:r>
              <w:rPr>
                <w:noProof/>
                <w:webHidden/>
              </w:rPr>
              <w:fldChar w:fldCharType="end"/>
            </w:r>
          </w:hyperlink>
        </w:p>
        <w:p w14:paraId="3B14CCCE" w14:textId="7A0B6FF5" w:rsidR="00FB3AC1" w:rsidRDefault="00FB3AC1">
          <w:pPr>
            <w:pStyle w:val="TOC3"/>
            <w:tabs>
              <w:tab w:val="right" w:leader="dot" w:pos="9016"/>
            </w:tabs>
            <w:rPr>
              <w:rFonts w:eastAsiaTheme="minorEastAsia"/>
              <w:noProof/>
              <w:lang w:eastAsia="en-GB"/>
            </w:rPr>
          </w:pPr>
          <w:hyperlink w:anchor="_Toc6315815" w:history="1">
            <w:r w:rsidRPr="00CD48A1">
              <w:rPr>
                <w:rStyle w:val="Hyperlink"/>
                <w:noProof/>
              </w:rPr>
              <w:t>Feature vector</w:t>
            </w:r>
            <w:r>
              <w:rPr>
                <w:noProof/>
                <w:webHidden/>
              </w:rPr>
              <w:tab/>
            </w:r>
            <w:r>
              <w:rPr>
                <w:noProof/>
                <w:webHidden/>
              </w:rPr>
              <w:fldChar w:fldCharType="begin"/>
            </w:r>
            <w:r>
              <w:rPr>
                <w:noProof/>
                <w:webHidden/>
              </w:rPr>
              <w:instrText xml:space="preserve"> PAGEREF _Toc6315815 \h </w:instrText>
            </w:r>
            <w:r>
              <w:rPr>
                <w:noProof/>
                <w:webHidden/>
              </w:rPr>
            </w:r>
            <w:r>
              <w:rPr>
                <w:noProof/>
                <w:webHidden/>
              </w:rPr>
              <w:fldChar w:fldCharType="separate"/>
            </w:r>
            <w:r>
              <w:rPr>
                <w:noProof/>
                <w:webHidden/>
              </w:rPr>
              <w:t>11</w:t>
            </w:r>
            <w:r>
              <w:rPr>
                <w:noProof/>
                <w:webHidden/>
              </w:rPr>
              <w:fldChar w:fldCharType="end"/>
            </w:r>
          </w:hyperlink>
        </w:p>
        <w:p w14:paraId="2801CF48" w14:textId="2D6D16DF" w:rsidR="00FB3AC1" w:rsidRDefault="00FB3AC1">
          <w:pPr>
            <w:pStyle w:val="TOC2"/>
            <w:tabs>
              <w:tab w:val="right" w:leader="dot" w:pos="9016"/>
            </w:tabs>
            <w:rPr>
              <w:rFonts w:eastAsiaTheme="minorEastAsia"/>
              <w:noProof/>
              <w:lang w:eastAsia="en-GB"/>
            </w:rPr>
          </w:pPr>
          <w:hyperlink w:anchor="_Toc6315816" w:history="1">
            <w:r w:rsidRPr="00CD48A1">
              <w:rPr>
                <w:rStyle w:val="Hyperlink"/>
                <w:noProof/>
              </w:rPr>
              <w:t>Machine learning</w:t>
            </w:r>
            <w:r>
              <w:rPr>
                <w:noProof/>
                <w:webHidden/>
              </w:rPr>
              <w:tab/>
            </w:r>
            <w:r>
              <w:rPr>
                <w:noProof/>
                <w:webHidden/>
              </w:rPr>
              <w:fldChar w:fldCharType="begin"/>
            </w:r>
            <w:r>
              <w:rPr>
                <w:noProof/>
                <w:webHidden/>
              </w:rPr>
              <w:instrText xml:space="preserve"> PAGEREF _Toc6315816 \h </w:instrText>
            </w:r>
            <w:r>
              <w:rPr>
                <w:noProof/>
                <w:webHidden/>
              </w:rPr>
            </w:r>
            <w:r>
              <w:rPr>
                <w:noProof/>
                <w:webHidden/>
              </w:rPr>
              <w:fldChar w:fldCharType="separate"/>
            </w:r>
            <w:r>
              <w:rPr>
                <w:noProof/>
                <w:webHidden/>
              </w:rPr>
              <w:t>13</w:t>
            </w:r>
            <w:r>
              <w:rPr>
                <w:noProof/>
                <w:webHidden/>
              </w:rPr>
              <w:fldChar w:fldCharType="end"/>
            </w:r>
          </w:hyperlink>
        </w:p>
        <w:p w14:paraId="6879CBD4" w14:textId="48895A67" w:rsidR="00FB3AC1" w:rsidRDefault="00FB3AC1">
          <w:pPr>
            <w:pStyle w:val="TOC3"/>
            <w:tabs>
              <w:tab w:val="right" w:leader="dot" w:pos="9016"/>
            </w:tabs>
            <w:rPr>
              <w:rFonts w:eastAsiaTheme="minorEastAsia"/>
              <w:noProof/>
              <w:lang w:eastAsia="en-GB"/>
            </w:rPr>
          </w:pPr>
          <w:hyperlink w:anchor="_Toc6315817" w:history="1">
            <w:r w:rsidRPr="00CD48A1">
              <w:rPr>
                <w:rStyle w:val="Hyperlink"/>
                <w:noProof/>
              </w:rPr>
              <w:t>Supervised learning</w:t>
            </w:r>
            <w:r>
              <w:rPr>
                <w:noProof/>
                <w:webHidden/>
              </w:rPr>
              <w:tab/>
            </w:r>
            <w:r>
              <w:rPr>
                <w:noProof/>
                <w:webHidden/>
              </w:rPr>
              <w:fldChar w:fldCharType="begin"/>
            </w:r>
            <w:r>
              <w:rPr>
                <w:noProof/>
                <w:webHidden/>
              </w:rPr>
              <w:instrText xml:space="preserve"> PAGEREF _Toc6315817 \h </w:instrText>
            </w:r>
            <w:r>
              <w:rPr>
                <w:noProof/>
                <w:webHidden/>
              </w:rPr>
            </w:r>
            <w:r>
              <w:rPr>
                <w:noProof/>
                <w:webHidden/>
              </w:rPr>
              <w:fldChar w:fldCharType="separate"/>
            </w:r>
            <w:r>
              <w:rPr>
                <w:noProof/>
                <w:webHidden/>
              </w:rPr>
              <w:t>13</w:t>
            </w:r>
            <w:r>
              <w:rPr>
                <w:noProof/>
                <w:webHidden/>
              </w:rPr>
              <w:fldChar w:fldCharType="end"/>
            </w:r>
          </w:hyperlink>
        </w:p>
        <w:p w14:paraId="238D7995" w14:textId="7D8982F2" w:rsidR="00FB3AC1" w:rsidRDefault="00FB3AC1">
          <w:pPr>
            <w:pStyle w:val="TOC3"/>
            <w:tabs>
              <w:tab w:val="right" w:leader="dot" w:pos="9016"/>
            </w:tabs>
            <w:rPr>
              <w:rFonts w:eastAsiaTheme="minorEastAsia"/>
              <w:noProof/>
              <w:lang w:eastAsia="en-GB"/>
            </w:rPr>
          </w:pPr>
          <w:hyperlink w:anchor="_Toc6315818" w:history="1">
            <w:r w:rsidRPr="00CD48A1">
              <w:rPr>
                <w:rStyle w:val="Hyperlink"/>
                <w:noProof/>
              </w:rPr>
              <w:t>Support vector machines</w:t>
            </w:r>
            <w:r>
              <w:rPr>
                <w:noProof/>
                <w:webHidden/>
              </w:rPr>
              <w:tab/>
            </w:r>
            <w:r>
              <w:rPr>
                <w:noProof/>
                <w:webHidden/>
              </w:rPr>
              <w:fldChar w:fldCharType="begin"/>
            </w:r>
            <w:r>
              <w:rPr>
                <w:noProof/>
                <w:webHidden/>
              </w:rPr>
              <w:instrText xml:space="preserve"> PAGEREF _Toc6315818 \h </w:instrText>
            </w:r>
            <w:r>
              <w:rPr>
                <w:noProof/>
                <w:webHidden/>
              </w:rPr>
            </w:r>
            <w:r>
              <w:rPr>
                <w:noProof/>
                <w:webHidden/>
              </w:rPr>
              <w:fldChar w:fldCharType="separate"/>
            </w:r>
            <w:r>
              <w:rPr>
                <w:noProof/>
                <w:webHidden/>
              </w:rPr>
              <w:t>13</w:t>
            </w:r>
            <w:r>
              <w:rPr>
                <w:noProof/>
                <w:webHidden/>
              </w:rPr>
              <w:fldChar w:fldCharType="end"/>
            </w:r>
          </w:hyperlink>
        </w:p>
        <w:p w14:paraId="057DFC62" w14:textId="02D4A37B" w:rsidR="00FB3AC1" w:rsidRDefault="00FB3AC1">
          <w:pPr>
            <w:pStyle w:val="TOC3"/>
            <w:tabs>
              <w:tab w:val="right" w:leader="dot" w:pos="9016"/>
            </w:tabs>
            <w:rPr>
              <w:rFonts w:eastAsiaTheme="minorEastAsia"/>
              <w:noProof/>
              <w:lang w:eastAsia="en-GB"/>
            </w:rPr>
          </w:pPr>
          <w:hyperlink w:anchor="_Toc6315819" w:history="1">
            <w:r w:rsidRPr="00CD48A1">
              <w:rPr>
                <w:rStyle w:val="Hyperlink"/>
                <w:noProof/>
              </w:rPr>
              <w:t>Cross validation</w:t>
            </w:r>
            <w:r>
              <w:rPr>
                <w:noProof/>
                <w:webHidden/>
              </w:rPr>
              <w:tab/>
            </w:r>
            <w:r>
              <w:rPr>
                <w:noProof/>
                <w:webHidden/>
              </w:rPr>
              <w:fldChar w:fldCharType="begin"/>
            </w:r>
            <w:r>
              <w:rPr>
                <w:noProof/>
                <w:webHidden/>
              </w:rPr>
              <w:instrText xml:space="preserve"> PAGEREF _Toc6315819 \h </w:instrText>
            </w:r>
            <w:r>
              <w:rPr>
                <w:noProof/>
                <w:webHidden/>
              </w:rPr>
            </w:r>
            <w:r>
              <w:rPr>
                <w:noProof/>
                <w:webHidden/>
              </w:rPr>
              <w:fldChar w:fldCharType="separate"/>
            </w:r>
            <w:r>
              <w:rPr>
                <w:noProof/>
                <w:webHidden/>
              </w:rPr>
              <w:t>15</w:t>
            </w:r>
            <w:r>
              <w:rPr>
                <w:noProof/>
                <w:webHidden/>
              </w:rPr>
              <w:fldChar w:fldCharType="end"/>
            </w:r>
          </w:hyperlink>
        </w:p>
        <w:p w14:paraId="4D47F85E" w14:textId="6EE10209" w:rsidR="00FB3AC1" w:rsidRDefault="00FB3AC1">
          <w:pPr>
            <w:pStyle w:val="TOC1"/>
            <w:tabs>
              <w:tab w:val="right" w:leader="dot" w:pos="9016"/>
            </w:tabs>
            <w:rPr>
              <w:rFonts w:eastAsiaTheme="minorEastAsia"/>
              <w:noProof/>
              <w:lang w:eastAsia="en-GB"/>
            </w:rPr>
          </w:pPr>
          <w:hyperlink w:anchor="_Toc6315820" w:history="1">
            <w:r w:rsidRPr="00CD48A1">
              <w:rPr>
                <w:rStyle w:val="Hyperlink"/>
                <w:noProof/>
              </w:rPr>
              <w:t>Technical Achievement</w:t>
            </w:r>
            <w:r>
              <w:rPr>
                <w:noProof/>
                <w:webHidden/>
              </w:rPr>
              <w:tab/>
            </w:r>
            <w:r>
              <w:rPr>
                <w:noProof/>
                <w:webHidden/>
              </w:rPr>
              <w:fldChar w:fldCharType="begin"/>
            </w:r>
            <w:r>
              <w:rPr>
                <w:noProof/>
                <w:webHidden/>
              </w:rPr>
              <w:instrText xml:space="preserve"> PAGEREF _Toc6315820 \h </w:instrText>
            </w:r>
            <w:r>
              <w:rPr>
                <w:noProof/>
                <w:webHidden/>
              </w:rPr>
            </w:r>
            <w:r>
              <w:rPr>
                <w:noProof/>
                <w:webHidden/>
              </w:rPr>
              <w:fldChar w:fldCharType="separate"/>
            </w:r>
            <w:r>
              <w:rPr>
                <w:noProof/>
                <w:webHidden/>
              </w:rPr>
              <w:t>17</w:t>
            </w:r>
            <w:r>
              <w:rPr>
                <w:noProof/>
                <w:webHidden/>
              </w:rPr>
              <w:fldChar w:fldCharType="end"/>
            </w:r>
          </w:hyperlink>
        </w:p>
        <w:p w14:paraId="5D1013E6" w14:textId="5954630F" w:rsidR="00FB3AC1" w:rsidRDefault="00FB3AC1">
          <w:pPr>
            <w:pStyle w:val="TOC2"/>
            <w:tabs>
              <w:tab w:val="right" w:leader="dot" w:pos="9016"/>
            </w:tabs>
            <w:rPr>
              <w:rFonts w:eastAsiaTheme="minorEastAsia"/>
              <w:noProof/>
              <w:lang w:eastAsia="en-GB"/>
            </w:rPr>
          </w:pPr>
          <w:hyperlink w:anchor="_Toc6315821" w:history="1">
            <w:r w:rsidRPr="00CD48A1">
              <w:rPr>
                <w:rStyle w:val="Hyperlink"/>
                <w:noProof/>
              </w:rPr>
              <w:t>Graphical user interface</w:t>
            </w:r>
            <w:r>
              <w:rPr>
                <w:noProof/>
                <w:webHidden/>
              </w:rPr>
              <w:tab/>
            </w:r>
            <w:r>
              <w:rPr>
                <w:noProof/>
                <w:webHidden/>
              </w:rPr>
              <w:fldChar w:fldCharType="begin"/>
            </w:r>
            <w:r>
              <w:rPr>
                <w:noProof/>
                <w:webHidden/>
              </w:rPr>
              <w:instrText xml:space="preserve"> PAGEREF _Toc6315821 \h </w:instrText>
            </w:r>
            <w:r>
              <w:rPr>
                <w:noProof/>
                <w:webHidden/>
              </w:rPr>
            </w:r>
            <w:r>
              <w:rPr>
                <w:noProof/>
                <w:webHidden/>
              </w:rPr>
              <w:fldChar w:fldCharType="separate"/>
            </w:r>
            <w:r>
              <w:rPr>
                <w:noProof/>
                <w:webHidden/>
              </w:rPr>
              <w:t>17</w:t>
            </w:r>
            <w:r>
              <w:rPr>
                <w:noProof/>
                <w:webHidden/>
              </w:rPr>
              <w:fldChar w:fldCharType="end"/>
            </w:r>
          </w:hyperlink>
        </w:p>
        <w:p w14:paraId="4CD85205" w14:textId="0ED1B422" w:rsidR="00FB3AC1" w:rsidRDefault="00FB3AC1">
          <w:pPr>
            <w:pStyle w:val="TOC2"/>
            <w:tabs>
              <w:tab w:val="right" w:leader="dot" w:pos="9016"/>
            </w:tabs>
            <w:rPr>
              <w:rFonts w:eastAsiaTheme="minorEastAsia"/>
              <w:noProof/>
              <w:lang w:eastAsia="en-GB"/>
            </w:rPr>
          </w:pPr>
          <w:hyperlink w:anchor="_Toc6315822" w:history="1">
            <w:r w:rsidRPr="00CD48A1">
              <w:rPr>
                <w:rStyle w:val="Hyperlink"/>
                <w:noProof/>
              </w:rPr>
              <w:t>Standalone classification</w:t>
            </w:r>
            <w:r>
              <w:rPr>
                <w:noProof/>
                <w:webHidden/>
              </w:rPr>
              <w:tab/>
            </w:r>
            <w:r>
              <w:rPr>
                <w:noProof/>
                <w:webHidden/>
              </w:rPr>
              <w:fldChar w:fldCharType="begin"/>
            </w:r>
            <w:r>
              <w:rPr>
                <w:noProof/>
                <w:webHidden/>
              </w:rPr>
              <w:instrText xml:space="preserve"> PAGEREF _Toc6315822 \h </w:instrText>
            </w:r>
            <w:r>
              <w:rPr>
                <w:noProof/>
                <w:webHidden/>
              </w:rPr>
            </w:r>
            <w:r>
              <w:rPr>
                <w:noProof/>
                <w:webHidden/>
              </w:rPr>
              <w:fldChar w:fldCharType="separate"/>
            </w:r>
            <w:r>
              <w:rPr>
                <w:noProof/>
                <w:webHidden/>
              </w:rPr>
              <w:t>18</w:t>
            </w:r>
            <w:r>
              <w:rPr>
                <w:noProof/>
                <w:webHidden/>
              </w:rPr>
              <w:fldChar w:fldCharType="end"/>
            </w:r>
          </w:hyperlink>
        </w:p>
        <w:p w14:paraId="21CF6023" w14:textId="6A5B875B" w:rsidR="00FB3AC1" w:rsidRDefault="00FB3AC1">
          <w:pPr>
            <w:pStyle w:val="TOC2"/>
            <w:tabs>
              <w:tab w:val="right" w:leader="dot" w:pos="9016"/>
            </w:tabs>
            <w:rPr>
              <w:rFonts w:eastAsiaTheme="minorEastAsia"/>
              <w:noProof/>
              <w:lang w:eastAsia="en-GB"/>
            </w:rPr>
          </w:pPr>
          <w:hyperlink w:anchor="_Toc6315823" w:history="1">
            <w:r w:rsidRPr="00CD48A1">
              <w:rPr>
                <w:rStyle w:val="Hyperlink"/>
                <w:noProof/>
              </w:rPr>
              <w:t>Large image search</w:t>
            </w:r>
            <w:r>
              <w:rPr>
                <w:noProof/>
                <w:webHidden/>
              </w:rPr>
              <w:tab/>
            </w:r>
            <w:r>
              <w:rPr>
                <w:noProof/>
                <w:webHidden/>
              </w:rPr>
              <w:fldChar w:fldCharType="begin"/>
            </w:r>
            <w:r>
              <w:rPr>
                <w:noProof/>
                <w:webHidden/>
              </w:rPr>
              <w:instrText xml:space="preserve"> PAGEREF _Toc6315823 \h </w:instrText>
            </w:r>
            <w:r>
              <w:rPr>
                <w:noProof/>
                <w:webHidden/>
              </w:rPr>
            </w:r>
            <w:r>
              <w:rPr>
                <w:noProof/>
                <w:webHidden/>
              </w:rPr>
              <w:fldChar w:fldCharType="separate"/>
            </w:r>
            <w:r>
              <w:rPr>
                <w:noProof/>
                <w:webHidden/>
              </w:rPr>
              <w:t>19</w:t>
            </w:r>
            <w:r>
              <w:rPr>
                <w:noProof/>
                <w:webHidden/>
              </w:rPr>
              <w:fldChar w:fldCharType="end"/>
            </w:r>
          </w:hyperlink>
        </w:p>
        <w:p w14:paraId="2BA7DBC8" w14:textId="3E7F9B5B" w:rsidR="00FB3AC1" w:rsidRDefault="00FB3AC1">
          <w:pPr>
            <w:pStyle w:val="TOC2"/>
            <w:tabs>
              <w:tab w:val="right" w:leader="dot" w:pos="9016"/>
            </w:tabs>
            <w:rPr>
              <w:rFonts w:eastAsiaTheme="minorEastAsia"/>
              <w:noProof/>
              <w:lang w:eastAsia="en-GB"/>
            </w:rPr>
          </w:pPr>
          <w:hyperlink w:anchor="_Toc6315824" w:history="1">
            <w:r w:rsidRPr="00CD48A1">
              <w:rPr>
                <w:rStyle w:val="Hyperlink"/>
                <w:noProof/>
              </w:rPr>
              <w:t>Saving of results</w:t>
            </w:r>
            <w:r>
              <w:rPr>
                <w:noProof/>
                <w:webHidden/>
              </w:rPr>
              <w:tab/>
            </w:r>
            <w:r>
              <w:rPr>
                <w:noProof/>
                <w:webHidden/>
              </w:rPr>
              <w:fldChar w:fldCharType="begin"/>
            </w:r>
            <w:r>
              <w:rPr>
                <w:noProof/>
                <w:webHidden/>
              </w:rPr>
              <w:instrText xml:space="preserve"> PAGEREF _Toc6315824 \h </w:instrText>
            </w:r>
            <w:r>
              <w:rPr>
                <w:noProof/>
                <w:webHidden/>
              </w:rPr>
            </w:r>
            <w:r>
              <w:rPr>
                <w:noProof/>
                <w:webHidden/>
              </w:rPr>
              <w:fldChar w:fldCharType="separate"/>
            </w:r>
            <w:r>
              <w:rPr>
                <w:noProof/>
                <w:webHidden/>
              </w:rPr>
              <w:t>20</w:t>
            </w:r>
            <w:r>
              <w:rPr>
                <w:noProof/>
                <w:webHidden/>
              </w:rPr>
              <w:fldChar w:fldCharType="end"/>
            </w:r>
          </w:hyperlink>
        </w:p>
        <w:p w14:paraId="61A762EB" w14:textId="29F20A6D" w:rsidR="00FB3AC1" w:rsidRDefault="00FB3AC1">
          <w:pPr>
            <w:pStyle w:val="TOC1"/>
            <w:tabs>
              <w:tab w:val="right" w:leader="dot" w:pos="9016"/>
            </w:tabs>
            <w:rPr>
              <w:rFonts w:eastAsiaTheme="minorEastAsia"/>
              <w:noProof/>
              <w:lang w:eastAsia="en-GB"/>
            </w:rPr>
          </w:pPr>
          <w:hyperlink w:anchor="_Toc6315825" w:history="1">
            <w:r w:rsidRPr="00CD48A1">
              <w:rPr>
                <w:rStyle w:val="Hyperlink"/>
                <w:noProof/>
              </w:rPr>
              <w:t>Project Planning</w:t>
            </w:r>
            <w:r>
              <w:rPr>
                <w:noProof/>
                <w:webHidden/>
              </w:rPr>
              <w:tab/>
            </w:r>
            <w:r>
              <w:rPr>
                <w:noProof/>
                <w:webHidden/>
              </w:rPr>
              <w:fldChar w:fldCharType="begin"/>
            </w:r>
            <w:r>
              <w:rPr>
                <w:noProof/>
                <w:webHidden/>
              </w:rPr>
              <w:instrText xml:space="preserve"> PAGEREF _Toc6315825 \h </w:instrText>
            </w:r>
            <w:r>
              <w:rPr>
                <w:noProof/>
                <w:webHidden/>
              </w:rPr>
            </w:r>
            <w:r>
              <w:rPr>
                <w:noProof/>
                <w:webHidden/>
              </w:rPr>
              <w:fldChar w:fldCharType="separate"/>
            </w:r>
            <w:r>
              <w:rPr>
                <w:noProof/>
                <w:webHidden/>
              </w:rPr>
              <w:t>21</w:t>
            </w:r>
            <w:r>
              <w:rPr>
                <w:noProof/>
                <w:webHidden/>
              </w:rPr>
              <w:fldChar w:fldCharType="end"/>
            </w:r>
          </w:hyperlink>
        </w:p>
        <w:p w14:paraId="6D8AB459" w14:textId="4DEDD7C9" w:rsidR="00FB3AC1" w:rsidRDefault="00FB3AC1">
          <w:pPr>
            <w:pStyle w:val="TOC2"/>
            <w:tabs>
              <w:tab w:val="right" w:leader="dot" w:pos="9016"/>
            </w:tabs>
            <w:rPr>
              <w:rFonts w:eastAsiaTheme="minorEastAsia"/>
              <w:noProof/>
              <w:lang w:eastAsia="en-GB"/>
            </w:rPr>
          </w:pPr>
          <w:hyperlink w:anchor="_Toc6315826" w:history="1">
            <w:r w:rsidRPr="00CD48A1">
              <w:rPr>
                <w:rStyle w:val="Hyperlink"/>
                <w:noProof/>
              </w:rPr>
              <w:t>Momentum</w:t>
            </w:r>
            <w:r>
              <w:rPr>
                <w:noProof/>
                <w:webHidden/>
              </w:rPr>
              <w:tab/>
            </w:r>
            <w:r>
              <w:rPr>
                <w:noProof/>
                <w:webHidden/>
              </w:rPr>
              <w:fldChar w:fldCharType="begin"/>
            </w:r>
            <w:r>
              <w:rPr>
                <w:noProof/>
                <w:webHidden/>
              </w:rPr>
              <w:instrText xml:space="preserve"> PAGEREF _Toc6315826 \h </w:instrText>
            </w:r>
            <w:r>
              <w:rPr>
                <w:noProof/>
                <w:webHidden/>
              </w:rPr>
            </w:r>
            <w:r>
              <w:rPr>
                <w:noProof/>
                <w:webHidden/>
              </w:rPr>
              <w:fldChar w:fldCharType="separate"/>
            </w:r>
            <w:r>
              <w:rPr>
                <w:noProof/>
                <w:webHidden/>
              </w:rPr>
              <w:t>21</w:t>
            </w:r>
            <w:r>
              <w:rPr>
                <w:noProof/>
                <w:webHidden/>
              </w:rPr>
              <w:fldChar w:fldCharType="end"/>
            </w:r>
          </w:hyperlink>
        </w:p>
        <w:p w14:paraId="7D35B882" w14:textId="7CC4EC26" w:rsidR="00FB3AC1" w:rsidRDefault="00FB3AC1">
          <w:pPr>
            <w:pStyle w:val="TOC2"/>
            <w:tabs>
              <w:tab w:val="right" w:leader="dot" w:pos="9016"/>
            </w:tabs>
            <w:rPr>
              <w:rFonts w:eastAsiaTheme="minorEastAsia"/>
              <w:noProof/>
              <w:lang w:eastAsia="en-GB"/>
            </w:rPr>
          </w:pPr>
          <w:hyperlink w:anchor="_Toc6315827" w:history="1">
            <w:r w:rsidRPr="00CD48A1">
              <w:rPr>
                <w:rStyle w:val="Hyperlink"/>
                <w:noProof/>
              </w:rPr>
              <w:t>Adapting to change and dealing with risks</w:t>
            </w:r>
            <w:r>
              <w:rPr>
                <w:noProof/>
                <w:webHidden/>
              </w:rPr>
              <w:tab/>
            </w:r>
            <w:r>
              <w:rPr>
                <w:noProof/>
                <w:webHidden/>
              </w:rPr>
              <w:fldChar w:fldCharType="begin"/>
            </w:r>
            <w:r>
              <w:rPr>
                <w:noProof/>
                <w:webHidden/>
              </w:rPr>
              <w:instrText xml:space="preserve"> PAGEREF _Toc6315827 \h </w:instrText>
            </w:r>
            <w:r>
              <w:rPr>
                <w:noProof/>
                <w:webHidden/>
              </w:rPr>
            </w:r>
            <w:r>
              <w:rPr>
                <w:noProof/>
                <w:webHidden/>
              </w:rPr>
              <w:fldChar w:fldCharType="separate"/>
            </w:r>
            <w:r>
              <w:rPr>
                <w:noProof/>
                <w:webHidden/>
              </w:rPr>
              <w:t>21</w:t>
            </w:r>
            <w:r>
              <w:rPr>
                <w:noProof/>
                <w:webHidden/>
              </w:rPr>
              <w:fldChar w:fldCharType="end"/>
            </w:r>
          </w:hyperlink>
        </w:p>
        <w:p w14:paraId="10F44EF0" w14:textId="251C504F" w:rsidR="00FB3AC1" w:rsidRDefault="00FB3AC1">
          <w:pPr>
            <w:pStyle w:val="TOC2"/>
            <w:tabs>
              <w:tab w:val="right" w:leader="dot" w:pos="9016"/>
            </w:tabs>
            <w:rPr>
              <w:rFonts w:eastAsiaTheme="minorEastAsia"/>
              <w:noProof/>
              <w:lang w:eastAsia="en-GB"/>
            </w:rPr>
          </w:pPr>
          <w:hyperlink w:anchor="_Toc6315828" w:history="1">
            <w:r w:rsidRPr="00CD48A1">
              <w:rPr>
                <w:rStyle w:val="Hyperlink"/>
                <w:noProof/>
              </w:rPr>
              <w:t>Achievement</w:t>
            </w:r>
            <w:r>
              <w:rPr>
                <w:noProof/>
                <w:webHidden/>
              </w:rPr>
              <w:tab/>
            </w:r>
            <w:r>
              <w:rPr>
                <w:noProof/>
                <w:webHidden/>
              </w:rPr>
              <w:fldChar w:fldCharType="begin"/>
            </w:r>
            <w:r>
              <w:rPr>
                <w:noProof/>
                <w:webHidden/>
              </w:rPr>
              <w:instrText xml:space="preserve"> PAGEREF _Toc6315828 \h </w:instrText>
            </w:r>
            <w:r>
              <w:rPr>
                <w:noProof/>
                <w:webHidden/>
              </w:rPr>
            </w:r>
            <w:r>
              <w:rPr>
                <w:noProof/>
                <w:webHidden/>
              </w:rPr>
              <w:fldChar w:fldCharType="separate"/>
            </w:r>
            <w:r>
              <w:rPr>
                <w:noProof/>
                <w:webHidden/>
              </w:rPr>
              <w:t>21</w:t>
            </w:r>
            <w:r>
              <w:rPr>
                <w:noProof/>
                <w:webHidden/>
              </w:rPr>
              <w:fldChar w:fldCharType="end"/>
            </w:r>
          </w:hyperlink>
        </w:p>
        <w:p w14:paraId="0784FC79" w14:textId="116A313F" w:rsidR="00FB3AC1" w:rsidRDefault="00FB3AC1">
          <w:pPr>
            <w:pStyle w:val="TOC2"/>
            <w:tabs>
              <w:tab w:val="right" w:leader="dot" w:pos="9016"/>
            </w:tabs>
            <w:rPr>
              <w:rFonts w:eastAsiaTheme="minorEastAsia"/>
              <w:noProof/>
              <w:lang w:eastAsia="en-GB"/>
            </w:rPr>
          </w:pPr>
          <w:hyperlink w:anchor="_Toc6315829" w:history="1">
            <w:r w:rsidRPr="00CD48A1">
              <w:rPr>
                <w:rStyle w:val="Hyperlink"/>
                <w:noProof/>
              </w:rPr>
              <w:t>Performance</w:t>
            </w:r>
            <w:r>
              <w:rPr>
                <w:noProof/>
                <w:webHidden/>
              </w:rPr>
              <w:tab/>
            </w:r>
            <w:r>
              <w:rPr>
                <w:noProof/>
                <w:webHidden/>
              </w:rPr>
              <w:fldChar w:fldCharType="begin"/>
            </w:r>
            <w:r>
              <w:rPr>
                <w:noProof/>
                <w:webHidden/>
              </w:rPr>
              <w:instrText xml:space="preserve"> PAGEREF _Toc6315829 \h </w:instrText>
            </w:r>
            <w:r>
              <w:rPr>
                <w:noProof/>
                <w:webHidden/>
              </w:rPr>
            </w:r>
            <w:r>
              <w:rPr>
                <w:noProof/>
                <w:webHidden/>
              </w:rPr>
              <w:fldChar w:fldCharType="separate"/>
            </w:r>
            <w:r>
              <w:rPr>
                <w:noProof/>
                <w:webHidden/>
              </w:rPr>
              <w:t>21</w:t>
            </w:r>
            <w:r>
              <w:rPr>
                <w:noProof/>
                <w:webHidden/>
              </w:rPr>
              <w:fldChar w:fldCharType="end"/>
            </w:r>
          </w:hyperlink>
        </w:p>
        <w:p w14:paraId="13D652AD" w14:textId="51E075DB" w:rsidR="00FB3AC1" w:rsidRDefault="00FB3AC1">
          <w:pPr>
            <w:pStyle w:val="TOC2"/>
            <w:tabs>
              <w:tab w:val="right" w:leader="dot" w:pos="9016"/>
            </w:tabs>
            <w:rPr>
              <w:rFonts w:eastAsiaTheme="minorEastAsia"/>
              <w:noProof/>
              <w:lang w:eastAsia="en-GB"/>
            </w:rPr>
          </w:pPr>
          <w:hyperlink w:anchor="_Toc6315830" w:history="1">
            <w:r w:rsidRPr="00CD48A1">
              <w:rPr>
                <w:rStyle w:val="Hyperlink"/>
                <w:noProof/>
              </w:rPr>
              <w:t>What have I learnt?</w:t>
            </w:r>
            <w:r>
              <w:rPr>
                <w:noProof/>
                <w:webHidden/>
              </w:rPr>
              <w:tab/>
            </w:r>
            <w:r>
              <w:rPr>
                <w:noProof/>
                <w:webHidden/>
              </w:rPr>
              <w:fldChar w:fldCharType="begin"/>
            </w:r>
            <w:r>
              <w:rPr>
                <w:noProof/>
                <w:webHidden/>
              </w:rPr>
              <w:instrText xml:space="preserve"> PAGEREF _Toc6315830 \h </w:instrText>
            </w:r>
            <w:r>
              <w:rPr>
                <w:noProof/>
                <w:webHidden/>
              </w:rPr>
            </w:r>
            <w:r>
              <w:rPr>
                <w:noProof/>
                <w:webHidden/>
              </w:rPr>
              <w:fldChar w:fldCharType="separate"/>
            </w:r>
            <w:r>
              <w:rPr>
                <w:noProof/>
                <w:webHidden/>
              </w:rPr>
              <w:t>22</w:t>
            </w:r>
            <w:r>
              <w:rPr>
                <w:noProof/>
                <w:webHidden/>
              </w:rPr>
              <w:fldChar w:fldCharType="end"/>
            </w:r>
          </w:hyperlink>
        </w:p>
        <w:p w14:paraId="202E6A7A" w14:textId="0F3BA3F1" w:rsidR="00FB3AC1" w:rsidRDefault="00FB3AC1">
          <w:pPr>
            <w:pStyle w:val="TOC1"/>
            <w:tabs>
              <w:tab w:val="right" w:leader="dot" w:pos="9016"/>
            </w:tabs>
            <w:rPr>
              <w:rFonts w:eastAsiaTheme="minorEastAsia"/>
              <w:noProof/>
              <w:lang w:eastAsia="en-GB"/>
            </w:rPr>
          </w:pPr>
          <w:hyperlink w:anchor="_Toc6315831" w:history="1">
            <w:r w:rsidRPr="00CD48A1">
              <w:rPr>
                <w:rStyle w:val="Hyperlink"/>
                <w:noProof/>
              </w:rPr>
              <w:t>Conclusion</w:t>
            </w:r>
            <w:r>
              <w:rPr>
                <w:noProof/>
                <w:webHidden/>
              </w:rPr>
              <w:tab/>
            </w:r>
            <w:r>
              <w:rPr>
                <w:noProof/>
                <w:webHidden/>
              </w:rPr>
              <w:fldChar w:fldCharType="begin"/>
            </w:r>
            <w:r>
              <w:rPr>
                <w:noProof/>
                <w:webHidden/>
              </w:rPr>
              <w:instrText xml:space="preserve"> PAGEREF _Toc6315831 \h </w:instrText>
            </w:r>
            <w:r>
              <w:rPr>
                <w:noProof/>
                <w:webHidden/>
              </w:rPr>
            </w:r>
            <w:r>
              <w:rPr>
                <w:noProof/>
                <w:webHidden/>
              </w:rPr>
              <w:fldChar w:fldCharType="separate"/>
            </w:r>
            <w:r>
              <w:rPr>
                <w:noProof/>
                <w:webHidden/>
              </w:rPr>
              <w:t>23</w:t>
            </w:r>
            <w:r>
              <w:rPr>
                <w:noProof/>
                <w:webHidden/>
              </w:rPr>
              <w:fldChar w:fldCharType="end"/>
            </w:r>
          </w:hyperlink>
        </w:p>
        <w:p w14:paraId="2FB78391" w14:textId="51400B62" w:rsidR="00FB3AC1" w:rsidRDefault="00FB3AC1">
          <w:pPr>
            <w:pStyle w:val="TOC1"/>
            <w:tabs>
              <w:tab w:val="right" w:leader="dot" w:pos="9016"/>
            </w:tabs>
            <w:rPr>
              <w:rFonts w:eastAsiaTheme="minorEastAsia"/>
              <w:noProof/>
              <w:lang w:eastAsia="en-GB"/>
            </w:rPr>
          </w:pPr>
          <w:hyperlink w:anchor="_Toc6315832" w:history="1">
            <w:r w:rsidRPr="00CD48A1">
              <w:rPr>
                <w:rStyle w:val="Hyperlink"/>
                <w:noProof/>
              </w:rPr>
              <w:t>References</w:t>
            </w:r>
            <w:r>
              <w:rPr>
                <w:noProof/>
                <w:webHidden/>
              </w:rPr>
              <w:tab/>
            </w:r>
            <w:r>
              <w:rPr>
                <w:noProof/>
                <w:webHidden/>
              </w:rPr>
              <w:fldChar w:fldCharType="begin"/>
            </w:r>
            <w:r>
              <w:rPr>
                <w:noProof/>
                <w:webHidden/>
              </w:rPr>
              <w:instrText xml:space="preserve"> PAGEREF _Toc6315832 \h </w:instrText>
            </w:r>
            <w:r>
              <w:rPr>
                <w:noProof/>
                <w:webHidden/>
              </w:rPr>
            </w:r>
            <w:r>
              <w:rPr>
                <w:noProof/>
                <w:webHidden/>
              </w:rPr>
              <w:fldChar w:fldCharType="separate"/>
            </w:r>
            <w:r>
              <w:rPr>
                <w:noProof/>
                <w:webHidden/>
              </w:rPr>
              <w:t>24</w:t>
            </w:r>
            <w:r>
              <w:rPr>
                <w:noProof/>
                <w:webHidden/>
              </w:rPr>
              <w:fldChar w:fldCharType="end"/>
            </w:r>
          </w:hyperlink>
        </w:p>
        <w:p w14:paraId="2E3F22D3" w14:textId="196A3DFA" w:rsidR="00FB3AC1" w:rsidRDefault="00FB3AC1">
          <w:pPr>
            <w:pStyle w:val="TOC1"/>
            <w:tabs>
              <w:tab w:val="right" w:leader="dot" w:pos="9016"/>
            </w:tabs>
            <w:rPr>
              <w:rFonts w:eastAsiaTheme="minorEastAsia"/>
              <w:noProof/>
              <w:lang w:eastAsia="en-GB"/>
            </w:rPr>
          </w:pPr>
          <w:hyperlink w:anchor="_Toc6315833" w:history="1">
            <w:r w:rsidRPr="00CD48A1">
              <w:rPr>
                <w:rStyle w:val="Hyperlink"/>
                <w:noProof/>
              </w:rPr>
              <w:t>Appendices</w:t>
            </w:r>
            <w:r>
              <w:rPr>
                <w:noProof/>
                <w:webHidden/>
              </w:rPr>
              <w:tab/>
            </w:r>
            <w:r>
              <w:rPr>
                <w:noProof/>
                <w:webHidden/>
              </w:rPr>
              <w:fldChar w:fldCharType="begin"/>
            </w:r>
            <w:r>
              <w:rPr>
                <w:noProof/>
                <w:webHidden/>
              </w:rPr>
              <w:instrText xml:space="preserve"> PAGEREF _Toc6315833 \h </w:instrText>
            </w:r>
            <w:r>
              <w:rPr>
                <w:noProof/>
                <w:webHidden/>
              </w:rPr>
            </w:r>
            <w:r>
              <w:rPr>
                <w:noProof/>
                <w:webHidden/>
              </w:rPr>
              <w:fldChar w:fldCharType="separate"/>
            </w:r>
            <w:r>
              <w:rPr>
                <w:noProof/>
                <w:webHidden/>
              </w:rPr>
              <w:t>24</w:t>
            </w:r>
            <w:r>
              <w:rPr>
                <w:noProof/>
                <w:webHidden/>
              </w:rPr>
              <w:fldChar w:fldCharType="end"/>
            </w:r>
          </w:hyperlink>
        </w:p>
        <w:p w14:paraId="4727C7A0" w14:textId="09516D9A" w:rsidR="00FB3AC1" w:rsidRDefault="00FB3AC1">
          <w:pPr>
            <w:pStyle w:val="TOC2"/>
            <w:tabs>
              <w:tab w:val="right" w:leader="dot" w:pos="9016"/>
            </w:tabs>
            <w:rPr>
              <w:rFonts w:eastAsiaTheme="minorEastAsia"/>
              <w:noProof/>
              <w:lang w:eastAsia="en-GB"/>
            </w:rPr>
          </w:pPr>
          <w:hyperlink w:anchor="_Toc6315834" w:history="1">
            <w:r w:rsidRPr="00CD48A1">
              <w:rPr>
                <w:rStyle w:val="Hyperlink"/>
                <w:noProof/>
              </w:rPr>
              <w:t>Sustainability</w:t>
            </w:r>
            <w:r>
              <w:rPr>
                <w:noProof/>
                <w:webHidden/>
              </w:rPr>
              <w:tab/>
            </w:r>
            <w:r>
              <w:rPr>
                <w:noProof/>
                <w:webHidden/>
              </w:rPr>
              <w:fldChar w:fldCharType="begin"/>
            </w:r>
            <w:r>
              <w:rPr>
                <w:noProof/>
                <w:webHidden/>
              </w:rPr>
              <w:instrText xml:space="preserve"> PAGEREF _Toc6315834 \h </w:instrText>
            </w:r>
            <w:r>
              <w:rPr>
                <w:noProof/>
                <w:webHidden/>
              </w:rPr>
            </w:r>
            <w:r>
              <w:rPr>
                <w:noProof/>
                <w:webHidden/>
              </w:rPr>
              <w:fldChar w:fldCharType="separate"/>
            </w:r>
            <w:r>
              <w:rPr>
                <w:noProof/>
                <w:webHidden/>
              </w:rPr>
              <w:t>24</w:t>
            </w:r>
            <w:r>
              <w:rPr>
                <w:noProof/>
                <w:webHidden/>
              </w:rPr>
              <w:fldChar w:fldCharType="end"/>
            </w:r>
          </w:hyperlink>
        </w:p>
        <w:p w14:paraId="5C223032" w14:textId="13864D83" w:rsidR="00FB3AC1" w:rsidRDefault="00FB3AC1">
          <w:pPr>
            <w:pStyle w:val="TOC2"/>
            <w:tabs>
              <w:tab w:val="right" w:leader="dot" w:pos="9016"/>
            </w:tabs>
            <w:rPr>
              <w:rFonts w:eastAsiaTheme="minorEastAsia"/>
              <w:noProof/>
              <w:lang w:eastAsia="en-GB"/>
            </w:rPr>
          </w:pPr>
          <w:hyperlink w:anchor="_Toc6315835" w:history="1">
            <w:r w:rsidRPr="00CD48A1">
              <w:rPr>
                <w:rStyle w:val="Hyperlink"/>
                <w:noProof/>
              </w:rPr>
              <w:t>Legal</w:t>
            </w:r>
            <w:r>
              <w:rPr>
                <w:noProof/>
                <w:webHidden/>
              </w:rPr>
              <w:tab/>
            </w:r>
            <w:r>
              <w:rPr>
                <w:noProof/>
                <w:webHidden/>
              </w:rPr>
              <w:fldChar w:fldCharType="begin"/>
            </w:r>
            <w:r>
              <w:rPr>
                <w:noProof/>
                <w:webHidden/>
              </w:rPr>
              <w:instrText xml:space="preserve"> PAGEREF _Toc6315835 \h </w:instrText>
            </w:r>
            <w:r>
              <w:rPr>
                <w:noProof/>
                <w:webHidden/>
              </w:rPr>
            </w:r>
            <w:r>
              <w:rPr>
                <w:noProof/>
                <w:webHidden/>
              </w:rPr>
              <w:fldChar w:fldCharType="separate"/>
            </w:r>
            <w:r>
              <w:rPr>
                <w:noProof/>
                <w:webHidden/>
              </w:rPr>
              <w:t>24</w:t>
            </w:r>
            <w:r>
              <w:rPr>
                <w:noProof/>
                <w:webHidden/>
              </w:rPr>
              <w:fldChar w:fldCharType="end"/>
            </w:r>
          </w:hyperlink>
        </w:p>
        <w:p w14:paraId="269FDDA9" w14:textId="04658D12" w:rsidR="00FB3AC1" w:rsidRDefault="00FB3AC1">
          <w:pPr>
            <w:pStyle w:val="TOC2"/>
            <w:tabs>
              <w:tab w:val="right" w:leader="dot" w:pos="9016"/>
            </w:tabs>
            <w:rPr>
              <w:rFonts w:eastAsiaTheme="minorEastAsia"/>
              <w:noProof/>
              <w:lang w:eastAsia="en-GB"/>
            </w:rPr>
          </w:pPr>
          <w:hyperlink w:anchor="_Toc6315836" w:history="1">
            <w:r w:rsidRPr="00CD48A1">
              <w:rPr>
                <w:rStyle w:val="Hyperlink"/>
                <w:noProof/>
              </w:rPr>
              <w:t>Ethical</w:t>
            </w:r>
            <w:r>
              <w:rPr>
                <w:noProof/>
                <w:webHidden/>
              </w:rPr>
              <w:tab/>
            </w:r>
            <w:r>
              <w:rPr>
                <w:noProof/>
                <w:webHidden/>
              </w:rPr>
              <w:fldChar w:fldCharType="begin"/>
            </w:r>
            <w:r>
              <w:rPr>
                <w:noProof/>
                <w:webHidden/>
              </w:rPr>
              <w:instrText xml:space="preserve"> PAGEREF _Toc6315836 \h </w:instrText>
            </w:r>
            <w:r>
              <w:rPr>
                <w:noProof/>
                <w:webHidden/>
              </w:rPr>
            </w:r>
            <w:r>
              <w:rPr>
                <w:noProof/>
                <w:webHidden/>
              </w:rPr>
              <w:fldChar w:fldCharType="separate"/>
            </w:r>
            <w:r>
              <w:rPr>
                <w:noProof/>
                <w:webHidden/>
              </w:rPr>
              <w:t>24</w:t>
            </w:r>
            <w:r>
              <w:rPr>
                <w:noProof/>
                <w:webHidden/>
              </w:rPr>
              <w:fldChar w:fldCharType="end"/>
            </w:r>
          </w:hyperlink>
        </w:p>
        <w:p w14:paraId="5E075AA9" w14:textId="7C5F46CF" w:rsidR="00FB3AC1" w:rsidRDefault="00FB3AC1">
          <w:pPr>
            <w:pStyle w:val="TOC2"/>
            <w:tabs>
              <w:tab w:val="right" w:leader="dot" w:pos="9016"/>
            </w:tabs>
            <w:rPr>
              <w:rFonts w:eastAsiaTheme="minorEastAsia"/>
              <w:noProof/>
              <w:lang w:eastAsia="en-GB"/>
            </w:rPr>
          </w:pPr>
          <w:hyperlink w:anchor="_Toc6315837" w:history="1">
            <w:r w:rsidRPr="00CD48A1">
              <w:rPr>
                <w:rStyle w:val="Hyperlink"/>
                <w:noProof/>
              </w:rPr>
              <w:t>Intellectual property</w:t>
            </w:r>
            <w:r>
              <w:rPr>
                <w:noProof/>
                <w:webHidden/>
              </w:rPr>
              <w:tab/>
            </w:r>
            <w:r>
              <w:rPr>
                <w:noProof/>
                <w:webHidden/>
              </w:rPr>
              <w:fldChar w:fldCharType="begin"/>
            </w:r>
            <w:r>
              <w:rPr>
                <w:noProof/>
                <w:webHidden/>
              </w:rPr>
              <w:instrText xml:space="preserve"> PAGEREF _Toc6315837 \h </w:instrText>
            </w:r>
            <w:r>
              <w:rPr>
                <w:noProof/>
                <w:webHidden/>
              </w:rPr>
            </w:r>
            <w:r>
              <w:rPr>
                <w:noProof/>
                <w:webHidden/>
              </w:rPr>
              <w:fldChar w:fldCharType="separate"/>
            </w:r>
            <w:r>
              <w:rPr>
                <w:noProof/>
                <w:webHidden/>
              </w:rPr>
              <w:t>24</w:t>
            </w:r>
            <w:r>
              <w:rPr>
                <w:noProof/>
                <w:webHidden/>
              </w:rPr>
              <w:fldChar w:fldCharType="end"/>
            </w:r>
          </w:hyperlink>
        </w:p>
        <w:p w14:paraId="49688801" w14:textId="6450C10E" w:rsidR="00BA2C40" w:rsidRDefault="00BA2C40">
          <w:r>
            <w:rPr>
              <w:b/>
              <w:bCs/>
              <w:noProof/>
            </w:rPr>
            <w:fldChar w:fldCharType="end"/>
          </w:r>
        </w:p>
      </w:sdtContent>
    </w:sdt>
    <w:p w14:paraId="23604845" w14:textId="2E79AC51" w:rsidR="00454660" w:rsidRDefault="00BA2C40" w:rsidP="00BA2C40">
      <w:pPr>
        <w:pStyle w:val="Heading1"/>
      </w:pPr>
      <w:bookmarkStart w:id="1" w:name="_Toc6315802"/>
      <w:r>
        <w:t>Acknowledgements</w:t>
      </w:r>
      <w:bookmarkEnd w:id="1"/>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2" w:name="_Toc6315803"/>
      <w:r>
        <w:lastRenderedPageBreak/>
        <w:t>Abstract</w:t>
      </w:r>
      <w:bookmarkEnd w:id="2"/>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2" w:author="Sebastian Halder" w:date="2019-03-11T14:17:00Z"/>
          <w:color w:val="auto"/>
          <w:sz w:val="22"/>
          <w:szCs w:val="22"/>
        </w:rPr>
      </w:pPr>
    </w:p>
    <w:p w14:paraId="45604117" w14:textId="77777777" w:rsidR="00B7203B" w:rsidRPr="00D944B7" w:rsidDel="00143D8C" w:rsidRDefault="00B7203B" w:rsidP="00B7203B">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5" w:name="_Toc6315804"/>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3075BD">
            <w:pPr>
              <w:rPr>
                <w:b/>
              </w:rPr>
            </w:pPr>
            <w:r>
              <w:rPr>
                <w:b/>
              </w:rPr>
              <w:t>Symbol</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22925251" w:rsidR="00B73D45" w:rsidRDefault="00E70778" w:rsidP="003075BD">
            <w:r>
              <w:t>UUID</w:t>
            </w:r>
          </w:p>
        </w:tc>
        <w:tc>
          <w:tcPr>
            <w:tcW w:w="6753" w:type="dxa"/>
          </w:tcPr>
          <w:p w14:paraId="3FF113D7" w14:textId="41327F62" w:rsidR="00B73D45" w:rsidRDefault="00E70778" w:rsidP="003075BD">
            <w:r>
              <w:t>Universally Unique Identifier</w:t>
            </w:r>
          </w:p>
        </w:tc>
      </w:tr>
      <w:tr w:rsidR="00B73D45" w14:paraId="4D16E91A" w14:textId="77777777" w:rsidTr="00AC73FE">
        <w:tc>
          <w:tcPr>
            <w:tcW w:w="2263" w:type="dxa"/>
          </w:tcPr>
          <w:p w14:paraId="05AA8182" w14:textId="0FA7F719" w:rsidR="00B73D45" w:rsidRDefault="00D01798" w:rsidP="003075BD">
            <w:r>
              <w:t>CNN</w:t>
            </w:r>
          </w:p>
        </w:tc>
        <w:tc>
          <w:tcPr>
            <w:tcW w:w="6753" w:type="dxa"/>
          </w:tcPr>
          <w:p w14:paraId="7936F9B7" w14:textId="23589C85" w:rsidR="00B73D45" w:rsidRDefault="00D01798" w:rsidP="003075BD">
            <w:r>
              <w:t>Convolutional Neural Network</w:t>
            </w:r>
          </w:p>
        </w:tc>
      </w:tr>
      <w:tr w:rsidR="00375FF1" w14:paraId="1739D06D" w14:textId="77777777" w:rsidTr="00AC73FE">
        <w:tc>
          <w:tcPr>
            <w:tcW w:w="2263" w:type="dxa"/>
          </w:tcPr>
          <w:p w14:paraId="1F127B9A" w14:textId="6A20D96E" w:rsidR="00375FF1" w:rsidRDefault="00375FF1" w:rsidP="003075BD">
            <w:r>
              <w:t>MVP</w:t>
            </w:r>
          </w:p>
        </w:tc>
        <w:tc>
          <w:tcPr>
            <w:tcW w:w="6753" w:type="dxa"/>
          </w:tcPr>
          <w:p w14:paraId="231C7ED1" w14:textId="3D4A28B7" w:rsidR="00375FF1" w:rsidRDefault="00375FF1" w:rsidP="003075BD">
            <w:r>
              <w:t>Minimum viable product</w:t>
            </w:r>
          </w:p>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010014B0" w14:textId="470519A8" w:rsidR="00A14DF1" w:rsidRDefault="00D25D13" w:rsidP="00D135C3">
      <w:pPr>
        <w:pStyle w:val="Heading1"/>
      </w:pPr>
      <w:bookmarkStart w:id="56" w:name="_Toc6315805"/>
      <w:r>
        <w:lastRenderedPageBreak/>
        <w:t>Project Aims and Objectives</w:t>
      </w:r>
      <w:bookmarkEnd w:id="56"/>
    </w:p>
    <w:p w14:paraId="29B62FCE" w14:textId="77777777" w:rsidR="00D135C3" w:rsidRPr="00D135C3" w:rsidRDefault="00D135C3" w:rsidP="00D135C3"/>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7" w:name="_Toc527681424"/>
      <w:bookmarkStart w:id="58" w:name="_Toc6315806"/>
      <w:r>
        <w:t xml:space="preserve">Primary </w:t>
      </w:r>
      <w:bookmarkEnd w:id="57"/>
      <w:r>
        <w:t>Objectives</w:t>
      </w:r>
      <w:bookmarkEnd w:id="58"/>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59"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0" w:name="_Toc6315807"/>
      <w:r>
        <w:t>Additional goals</w:t>
      </w:r>
      <w:bookmarkEnd w:id="59"/>
      <w:bookmarkEnd w:id="60"/>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1" w:name="_Toc6315808"/>
      <w:r>
        <w:lastRenderedPageBreak/>
        <w:t>Methods</w:t>
      </w:r>
      <w:bookmarkEnd w:id="61"/>
    </w:p>
    <w:p w14:paraId="1D307028" w14:textId="59070017" w:rsidR="00CE20BD" w:rsidRDefault="003C04A6" w:rsidP="00EA4A8A">
      <w:pPr>
        <w:pStyle w:val="Heading2"/>
      </w:pPr>
      <w:bookmarkStart w:id="62" w:name="_Toc6315809"/>
      <w:r>
        <w:t>Internal and External Libraries</w:t>
      </w:r>
      <w:bookmarkEnd w:id="62"/>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2D3C33">
      <w:pPr>
        <w:pStyle w:val="Heading4"/>
      </w:pPr>
      <w:r>
        <w:t>OpenCV</w:t>
      </w:r>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2D3C33">
      <w:pPr>
        <w:pStyle w:val="Heading4"/>
      </w:pPr>
      <w:proofErr w:type="spellStart"/>
      <w:r>
        <w:t>Scikit</w:t>
      </w:r>
      <w:proofErr w:type="spellEnd"/>
      <w:r>
        <w:t>-L</w:t>
      </w:r>
      <w:r w:rsidR="003075BD">
        <w:t>earn</w:t>
      </w:r>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2D3C33">
      <w:pPr>
        <w:pStyle w:val="Heading4"/>
      </w:pPr>
      <w:proofErr w:type="spellStart"/>
      <w:r>
        <w:t>Scikit</w:t>
      </w:r>
      <w:proofErr w:type="spellEnd"/>
      <w:r>
        <w:t>-I</w:t>
      </w:r>
      <w:r w:rsidR="003075BD">
        <w:t>mage</w:t>
      </w:r>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2D3C33">
      <w:pPr>
        <w:pStyle w:val="Heading4"/>
      </w:pPr>
      <w:r>
        <w:t>FPDF</w:t>
      </w:r>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2D3C33">
      <w:pPr>
        <w:pStyle w:val="Heading4"/>
      </w:pPr>
      <w:r>
        <w:t>NumP</w:t>
      </w:r>
      <w:r w:rsidR="003C04A6">
        <w:t>y</w:t>
      </w:r>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2D3C33">
      <w:pPr>
        <w:pStyle w:val="Heading4"/>
      </w:pPr>
      <w:r>
        <w:t>Matplotlib</w:t>
      </w:r>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2D3C33">
      <w:pPr>
        <w:pStyle w:val="Heading4"/>
      </w:pPr>
      <w:r>
        <w:t>Tkinter</w:t>
      </w:r>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2D3C33">
      <w:pPr>
        <w:pStyle w:val="Heading4"/>
      </w:pPr>
      <w:r>
        <w:lastRenderedPageBreak/>
        <w:t>PIL</w:t>
      </w:r>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4D563F3B" w:rsidR="00252BB0" w:rsidRDefault="00252BB0" w:rsidP="006A2A28">
      <w:pPr>
        <w:pStyle w:val="Heading2"/>
      </w:pPr>
      <w:bookmarkStart w:id="63" w:name="_Toc6315810"/>
      <w:r>
        <w:lastRenderedPageBreak/>
        <w:t xml:space="preserve">Data </w:t>
      </w:r>
      <w:r w:rsidR="006411A2">
        <w:t>set</w:t>
      </w:r>
      <w:bookmarkEnd w:id="63"/>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64" w:name="_Toc6315811"/>
      <w:r>
        <w:t>Images</w:t>
      </w:r>
      <w:bookmarkEnd w:id="64"/>
    </w:p>
    <w:p w14:paraId="6F961418" w14:textId="10983D2F"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SVM.</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265CB7E8"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 xml:space="preserve">many different sizes and rotations relative to image </w:t>
      </w:r>
      <w:proofErr w:type="spellStart"/>
      <w:r w:rsidR="00CF1FA1">
        <w:rPr>
          <w:i w:val="0"/>
          <w:color w:val="auto"/>
          <w:sz w:val="22"/>
        </w:rPr>
        <w:t>image</w:t>
      </w:r>
      <w:proofErr w:type="spellEnd"/>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fldSimple w:instr=" SEQ Figure \* ARABIC ">
        <w:r w:rsidR="0020449B">
          <w:rPr>
            <w:noProof/>
          </w:rPr>
          <w:t>2</w:t>
        </w:r>
      </w:fldSimple>
      <w:r w:rsidR="00475A83">
        <w:t xml:space="preserve">: Image not included in data </w:t>
      </w:r>
      <w:r w:rsidR="00926F6A">
        <w:t>showing two aircraft</w:t>
      </w:r>
    </w:p>
    <w:p w14:paraId="26AB6AE5" w14:textId="54527889" w:rsidR="00926F6A" w:rsidRPr="00926F6A" w:rsidRDefault="00926F6A" w:rsidP="00926F6A">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65" w:name="_Toc6315812"/>
      <w:r>
        <w:t>Parsing</w:t>
      </w:r>
      <w:bookmarkEnd w:id="65"/>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5447AE32" w:rsidR="009E1D04" w:rsidRPr="00F350B7" w:rsidRDefault="009E1D04" w:rsidP="00F350B7">
      <w:pPr>
        <w:pStyle w:val="Heading2"/>
      </w:pPr>
      <w:bookmarkStart w:id="66" w:name="_Toc6315813"/>
      <w:r>
        <w:t>Pre-Processing</w:t>
      </w:r>
      <w:bookmarkEnd w:id="66"/>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67" w:name="_Toc6315814"/>
      <w:r>
        <w:t>Histogram of oriented gradients</w:t>
      </w:r>
      <w:bookmarkEnd w:id="67"/>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2D3C33" w:rsidRPr="0020086C" w:rsidRDefault="002D3C33" w:rsidP="00402237">
                              <w:pPr>
                                <w:pStyle w:val="Caption"/>
                                <w:rPr>
                                  <w:noProof/>
                                </w:rPr>
                              </w:pPr>
                              <w:r>
                                <w:t xml:space="preserve">Figure </w:t>
                              </w:r>
                              <w:fldSimple w:instr=" SEQ Figure \* ARABIC ">
                                <w:r>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2D3C33" w:rsidRPr="0020086C" w:rsidRDefault="002D3C33" w:rsidP="00402237">
                        <w:pPr>
                          <w:pStyle w:val="Caption"/>
                          <w:rPr>
                            <w:noProof/>
                          </w:rPr>
                        </w:pPr>
                        <w:r>
                          <w:t xml:space="preserve">Figure </w:t>
                        </w:r>
                        <w:fldSimple w:instr=" SEQ Figure \* ARABIC ">
                          <w:r>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68" w:name="_Toc6315815"/>
      <w:r>
        <w:t>Feature vector</w:t>
      </w:r>
      <w:bookmarkEnd w:id="68"/>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pPr>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0D5E5314" w:rsidR="0019734A" w:rsidRDefault="00424290" w:rsidP="00D02AFA">
      <w:pPr>
        <w:pStyle w:val="Heading2"/>
      </w:pPr>
      <w:bookmarkStart w:id="69" w:name="_Toc6315816"/>
      <w:r>
        <w:lastRenderedPageBreak/>
        <w:t>Machine learning</w:t>
      </w:r>
      <w:bookmarkEnd w:id="69"/>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0" w:name="_Toc6315817"/>
      <w:r>
        <w:t>Supervised learning</w:t>
      </w:r>
      <w:bookmarkEnd w:id="70"/>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71" w:name="_Toc6315818"/>
      <w:r>
        <w:t>Support vector machines</w:t>
      </w:r>
      <w:bookmarkEnd w:id="71"/>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fldSimple w:instr=" SEQ Figure \* ARABIC ">
        <w:r w:rsidR="0020449B">
          <w:rPr>
            <w:noProof/>
          </w:rPr>
          <w:t>6</w:t>
        </w:r>
      </w:fldSimple>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07DCF94D" w14:textId="6322712F" w:rsidR="00180EF6" w:rsidRPr="00180EF6" w:rsidRDefault="00C70A13" w:rsidP="00FF749D">
      <w:r>
        <w:rPr>
          <w:i/>
        </w:rPr>
        <w:t xml:space="preserve">&lt; </w:t>
      </w:r>
      <w:r w:rsidR="00180EF6">
        <w:rPr>
          <w:i/>
        </w:rPr>
        <w:t>INSER</w:t>
      </w:r>
      <w:r w:rsidR="00180EF6">
        <w:t>T TUNING DATA HERE</w:t>
      </w:r>
      <w:r>
        <w:t>&gt;</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72" w:name="_Toc6315819"/>
      <w:r>
        <w:t>Cross validation</w:t>
      </w:r>
      <w:bookmarkEnd w:id="72"/>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w:t>
      </w:r>
      <w:r>
        <w:lastRenderedPageBreak/>
        <w:t xml:space="preserve">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553FEA61" w:rsidR="00683808" w:rsidRDefault="00EA4A8A" w:rsidP="00683808">
      <w:pPr>
        <w:pStyle w:val="Heading1"/>
      </w:pPr>
      <w:bookmarkStart w:id="73" w:name="_Toc6315820"/>
      <w:r>
        <w:lastRenderedPageBreak/>
        <w:t>Technical Achievement</w:t>
      </w:r>
      <w:bookmarkEnd w:id="73"/>
    </w:p>
    <w:p w14:paraId="100F7258" w14:textId="6E59B7BE" w:rsidR="009806BA" w:rsidRDefault="009806BA" w:rsidP="009806BA">
      <w:pPr>
        <w:pStyle w:val="Heading2"/>
      </w:pPr>
      <w:bookmarkStart w:id="74" w:name="_Toc6315821"/>
      <w:r>
        <w:t>Graphical user interface</w:t>
      </w:r>
      <w:bookmarkEnd w:id="74"/>
    </w:p>
    <w:p w14:paraId="65233FC5" w14:textId="4A918F90" w:rsidR="009806BA" w:rsidRDefault="009806BA" w:rsidP="009806BA">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75" w:name="_Ref5970889"/>
      <w:r>
        <w:t xml:space="preserve">Figure </w:t>
      </w:r>
      <w:fldSimple w:instr=" SEQ Figure \* ARABIC ">
        <w:r w:rsidR="0020449B">
          <w:rPr>
            <w:noProof/>
          </w:rPr>
          <w:t>9</w:t>
        </w:r>
      </w:fldSimple>
      <w:bookmarkEnd w:id="75"/>
      <w:r>
        <w:t>: File selection dialog</w:t>
      </w:r>
    </w:p>
    <w:p w14:paraId="1DEA4DBC" w14:textId="5ABFFD5D" w:rsidR="00EA36F9" w:rsidRDefault="00EA36F9" w:rsidP="00EA36F9">
      <w:r>
        <w:lastRenderedPageBreak/>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76" w:name="_Toc6315822"/>
      <w:r>
        <w:t>S</w:t>
      </w:r>
      <w:r w:rsidR="00926F6A">
        <w:t>tandalone classification</w:t>
      </w:r>
      <w:bookmarkEnd w:id="76"/>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77" w:name="_Ref5968927"/>
      <w:bookmarkStart w:id="78" w:name="_Ref5968913"/>
      <w:r>
        <w:t xml:space="preserve">Figure </w:t>
      </w:r>
      <w:fldSimple w:instr=" SEQ Figure \* ARABIC ">
        <w:r w:rsidR="0020449B">
          <w:rPr>
            <w:noProof/>
          </w:rPr>
          <w:t>10</w:t>
        </w:r>
      </w:fldSimple>
      <w:bookmarkEnd w:id="77"/>
      <w:r>
        <w:t>: Results from standalone classification</w:t>
      </w:r>
      <w:bookmarkEnd w:id="78"/>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926F6A">
      <w:pPr>
        <w:pStyle w:val="Heading2"/>
      </w:pPr>
      <w:bookmarkStart w:id="79" w:name="_Toc6315823"/>
      <w:r>
        <w:lastRenderedPageBreak/>
        <w:t>Large image search</w:t>
      </w:r>
      <w:bookmarkEnd w:id="79"/>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0" w:name="_Ref6141049"/>
      <w:r>
        <w:t xml:space="preserve">Figure </w:t>
      </w:r>
      <w:fldSimple w:instr=" SEQ Figure \* ARABIC ">
        <w:r w:rsidR="0020449B">
          <w:rPr>
            <w:noProof/>
          </w:rPr>
          <w:t>11</w:t>
        </w:r>
      </w:fldSimple>
      <w:r>
        <w:t xml:space="preserve">: Heat map of aircraft </w:t>
      </w:r>
      <w:bookmarkEnd w:id="80"/>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81" w:name="_Ref6142916"/>
      <w:r>
        <w:t xml:space="preserve">Figure </w:t>
      </w:r>
      <w:fldSimple w:instr=" SEQ Figure \* ARABIC ">
        <w:r>
          <w:rPr>
            <w:noProof/>
          </w:rPr>
          <w:t>12</w:t>
        </w:r>
      </w:fldSimple>
      <w:r>
        <w:t>: Image search results</w:t>
      </w:r>
      <w:bookmarkEnd w:id="81"/>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39BE60F6" w14:textId="77777777" w:rsidR="009649A0" w:rsidRDefault="009649A0" w:rsidP="009649A0">
      <w:pPr>
        <w:pStyle w:val="Heading2"/>
      </w:pPr>
      <w:bookmarkStart w:id="82" w:name="_Toc6315824"/>
      <w:r>
        <w:t>Saving of results</w:t>
      </w:r>
      <w:bookmarkEnd w:id="82"/>
    </w:p>
    <w:p w14:paraId="49A7404D" w14:textId="410CADB3" w:rsidR="008B0F0B" w:rsidRDefault="009649A0" w:rsidP="009649A0">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6C279630" w:rsidR="002D3C33" w:rsidRDefault="00DB6EED" w:rsidP="002D3C33">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27F18B95" w14:textId="77777777" w:rsidR="002D3C33" w:rsidRDefault="002D3C33">
      <w:pPr>
        <w:rPr>
          <w:rFonts w:asciiTheme="majorHAnsi" w:eastAsiaTheme="majorEastAsia" w:hAnsiTheme="majorHAnsi" w:cstheme="majorBidi"/>
          <w:color w:val="2F5496" w:themeColor="accent1" w:themeShade="BF"/>
          <w:sz w:val="32"/>
          <w:szCs w:val="32"/>
        </w:rPr>
      </w:pPr>
      <w:r>
        <w:br w:type="page"/>
      </w:r>
    </w:p>
    <w:p w14:paraId="4CBC304F" w14:textId="10E12267" w:rsidR="00BA2C40" w:rsidRDefault="00BA2C40" w:rsidP="007E0B18">
      <w:pPr>
        <w:pStyle w:val="Heading1"/>
      </w:pPr>
      <w:bookmarkStart w:id="83" w:name="_Toc6315825"/>
      <w:r>
        <w:lastRenderedPageBreak/>
        <w:t>Project Planning</w:t>
      </w:r>
      <w:bookmarkEnd w:id="83"/>
    </w:p>
    <w:p w14:paraId="08A9D614" w14:textId="24A3CFB7" w:rsidR="009866EC" w:rsidRDefault="009866EC" w:rsidP="009866EC">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0653A0">
      <w:pPr>
        <w:pStyle w:val="Heading2"/>
      </w:pPr>
      <w:bookmarkStart w:id="84" w:name="_Toc6315826"/>
      <w:r>
        <w:t>Momentum</w:t>
      </w:r>
      <w:bookmarkEnd w:id="84"/>
    </w:p>
    <w:p w14:paraId="435B4997" w14:textId="77777777" w:rsidR="00262904" w:rsidRDefault="002E6DB1" w:rsidP="009866EC">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9866EC">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9866EC">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0653A0">
      <w:pPr>
        <w:pStyle w:val="Heading2"/>
      </w:pPr>
      <w:bookmarkStart w:id="85" w:name="_Toc6315827"/>
      <w:r>
        <w:t>Adapting to change</w:t>
      </w:r>
      <w:r w:rsidR="00760E8A">
        <w:t xml:space="preserve"> and dealing with risks</w:t>
      </w:r>
      <w:bookmarkEnd w:id="85"/>
    </w:p>
    <w:p w14:paraId="6FD14BB8" w14:textId="6AA0E7FE" w:rsidR="00760E8A" w:rsidRDefault="00760E8A" w:rsidP="00E70778">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1433D01D" w:rsidR="000653A0" w:rsidRDefault="00E70778" w:rsidP="00760E8A">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0AAE4BCD" w14:textId="4138523C" w:rsidR="000653A0" w:rsidRDefault="000653A0" w:rsidP="000653A0">
      <w:pPr>
        <w:pStyle w:val="Heading2"/>
      </w:pPr>
      <w:bookmarkStart w:id="86" w:name="_Toc6315828"/>
      <w:r>
        <w:t>Achievement</w:t>
      </w:r>
      <w:bookmarkEnd w:id="86"/>
    </w:p>
    <w:p w14:paraId="28B794E6" w14:textId="2DD1B7A8" w:rsidR="00262904" w:rsidRPr="00262904" w:rsidRDefault="002D3C33" w:rsidP="00262904">
      <w:r>
        <w:t>My personal achievement</w:t>
      </w:r>
      <w:r w:rsidR="00C63E0D">
        <w:t xml:space="preserve"> during this project was</w:t>
      </w:r>
      <w:r w:rsidR="00223B2A">
        <w:t xml:space="preserve"> the development of a highly accurate standalone classification process</w:t>
      </w:r>
      <w:r w:rsidR="00E61041">
        <w:t xml:space="preserve"> and the development of large image search. Although the large image search shows lower accuracy scores of around 50-60%, to </w:t>
      </w:r>
      <w:r w:rsidR="00C70A13">
        <w:t xml:space="preserve">develop a program that detects aircraft in the given surroundings is </w:t>
      </w:r>
      <w:r w:rsidR="000F458F">
        <w:t>a difficult task to undertake.</w:t>
      </w:r>
      <w:r w:rsidR="00C70A13">
        <w:t xml:space="preserve"> </w:t>
      </w:r>
    </w:p>
    <w:p w14:paraId="47E75853" w14:textId="262DF775" w:rsidR="000653A0" w:rsidRDefault="000653A0" w:rsidP="000653A0">
      <w:pPr>
        <w:pStyle w:val="Heading2"/>
      </w:pPr>
      <w:bookmarkStart w:id="87" w:name="_Toc6315829"/>
      <w:r>
        <w:t>Performance</w:t>
      </w:r>
      <w:bookmarkEnd w:id="87"/>
    </w:p>
    <w:p w14:paraId="4C7B0BF6" w14:textId="28D0DAAC" w:rsidR="0041273C" w:rsidRPr="0041273C" w:rsidRDefault="002D3C33" w:rsidP="0041273C">
      <w:r>
        <w:t xml:space="preserve">Overall, I feel I performed well during this project. </w:t>
      </w:r>
      <w:r w:rsidR="00DD2A8D">
        <w:t xml:space="preserve">I managed my time effectively, balanced my learning and deadlines from other modules and kept the project alive. </w:t>
      </w:r>
      <w:r>
        <w:t xml:space="preserve">The only part that has let me </w:t>
      </w:r>
      <w:r>
        <w:lastRenderedPageBreak/>
        <w:t>down so far is quality of research. The first few weeks of development were wasted as the approach I had research was deemed inappropriate to the given solution and timeframe.</w:t>
      </w:r>
      <w:r w:rsidRPr="002D3C33">
        <w:t xml:space="preserve"> </w:t>
      </w:r>
      <w:r>
        <w:t>I started the project using the wrong ML model. This was a quick and easy fix however, could have been easily avoided by i</w:t>
      </w:r>
      <w:r w:rsidR="00E61041">
        <w:t xml:space="preserve">n-depth research of CNN’s. </w:t>
      </w:r>
      <w:r w:rsidR="00C70A13">
        <w:t>The extra research required by the change was additional work that I didn’t want to worry about.</w:t>
      </w:r>
    </w:p>
    <w:p w14:paraId="76283564" w14:textId="77777777" w:rsidR="00E70778" w:rsidRDefault="000653A0" w:rsidP="000653A0">
      <w:pPr>
        <w:pStyle w:val="Heading2"/>
      </w:pPr>
      <w:bookmarkStart w:id="88" w:name="_Toc6315830"/>
      <w:r>
        <w:t>What have I learnt?</w:t>
      </w:r>
      <w:bookmarkEnd w:id="88"/>
    </w:p>
    <w:p w14:paraId="43A9F5CA" w14:textId="784A7FAD" w:rsidR="00375FF1" w:rsidRDefault="00262904" w:rsidP="00E70778">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taking too much time to solve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5D11058F" w14:textId="2E015606" w:rsidR="008B739D" w:rsidRDefault="008B739D" w:rsidP="00E70778">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p>
    <w:p w14:paraId="2871BEE6" w14:textId="0FB872E4" w:rsidR="000653A0" w:rsidRDefault="000653A0" w:rsidP="00E70778">
      <w:r>
        <w:br w:type="page"/>
      </w:r>
    </w:p>
    <w:p w14:paraId="0F6FE11E" w14:textId="77777777" w:rsidR="00DD2A8D" w:rsidRDefault="00BA2C40" w:rsidP="002D3C33">
      <w:pPr>
        <w:pStyle w:val="Heading1"/>
      </w:pPr>
      <w:bookmarkStart w:id="89" w:name="_Toc6315831"/>
      <w:r>
        <w:lastRenderedPageBreak/>
        <w:t>Conclusion</w:t>
      </w:r>
      <w:bookmarkEnd w:id="89"/>
    </w:p>
    <w:p w14:paraId="3EA717F0" w14:textId="720D9DE9" w:rsidR="00BA2C40" w:rsidRDefault="00BA2C40" w:rsidP="000F458F">
      <w:bookmarkStart w:id="90" w:name="_GoBack"/>
      <w:bookmarkEnd w:id="90"/>
      <w:r>
        <w:br w:type="page"/>
      </w:r>
    </w:p>
    <w:p w14:paraId="4CB9A838" w14:textId="408DABB7" w:rsidR="00BA2C40" w:rsidRDefault="00BA2C40" w:rsidP="007E0B18">
      <w:pPr>
        <w:pStyle w:val="Heading1"/>
      </w:pPr>
      <w:bookmarkStart w:id="91" w:name="_Toc6315832"/>
      <w:r>
        <w:lastRenderedPageBreak/>
        <w:t>References</w:t>
      </w:r>
      <w:bookmarkEnd w:id="91"/>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1F6BC611" w14:textId="1F159314" w:rsidR="00252BB0" w:rsidRDefault="00252BB0" w:rsidP="00252BB0">
      <w:pPr>
        <w:pStyle w:val="Heading1"/>
      </w:pPr>
      <w:bookmarkStart w:id="92" w:name="_Toc6315833"/>
      <w:r>
        <w:t>Appendices</w:t>
      </w:r>
      <w:bookmarkEnd w:id="92"/>
    </w:p>
    <w:p w14:paraId="492A63E4" w14:textId="77777777" w:rsidR="006A2A28" w:rsidRDefault="006A2A28" w:rsidP="006A2A28">
      <w:pPr>
        <w:pStyle w:val="Heading2"/>
      </w:pPr>
      <w:bookmarkStart w:id="93" w:name="_Toc6315834"/>
      <w:r>
        <w:t>Sustainability</w:t>
      </w:r>
      <w:bookmarkEnd w:id="93"/>
    </w:p>
    <w:p w14:paraId="7A46F78B" w14:textId="6A273C6F" w:rsidR="006A2A28" w:rsidRDefault="006A2A28" w:rsidP="006A2A28">
      <w:pPr>
        <w:pStyle w:val="Heading2"/>
      </w:pPr>
      <w:bookmarkStart w:id="94" w:name="_Toc6315835"/>
      <w:r>
        <w:t>Legal</w:t>
      </w:r>
      <w:bookmarkEnd w:id="94"/>
    </w:p>
    <w:p w14:paraId="7E465486" w14:textId="63882EE2" w:rsidR="008B739D" w:rsidRPr="008B739D" w:rsidRDefault="008B739D" w:rsidP="008B739D">
      <w:r>
        <w:t xml:space="preserve">IS IT LEGALLY ALLOWED TO CREATE A PROGRAM THAT IDENTIFIES OBJECTS OVER </w:t>
      </w:r>
    </w:p>
    <w:p w14:paraId="0F9387E9" w14:textId="5B6F1BA5" w:rsidR="006A2A28" w:rsidRDefault="006A2A28" w:rsidP="006A2A28">
      <w:pPr>
        <w:pStyle w:val="Heading2"/>
      </w:pPr>
      <w:bookmarkStart w:id="95" w:name="_Toc6315836"/>
      <w:r>
        <w:t>Ethical</w:t>
      </w:r>
      <w:bookmarkEnd w:id="95"/>
    </w:p>
    <w:p w14:paraId="50846CBF" w14:textId="0AFA490C" w:rsidR="008B739D" w:rsidRDefault="008B739D" w:rsidP="008B739D">
      <w:r>
        <w:t>WHAT ARE THE EHTICAL ISSUES SURROUNDING THE PROJECT</w:t>
      </w:r>
    </w:p>
    <w:p w14:paraId="3ED11159" w14:textId="503CA97D" w:rsidR="008B739D" w:rsidRPr="008B739D" w:rsidRDefault="008B0F0B" w:rsidP="008B739D">
      <w:r>
        <w:t>INVASION OF PRIVACY</w:t>
      </w:r>
    </w:p>
    <w:p w14:paraId="29D1A53A" w14:textId="36D91F81" w:rsidR="006A2A28" w:rsidRDefault="006A2A28" w:rsidP="006A2A28">
      <w:pPr>
        <w:pStyle w:val="Heading2"/>
      </w:pPr>
      <w:bookmarkStart w:id="96" w:name="_Toc6315837"/>
      <w:r>
        <w:t>Intellectual property</w:t>
      </w:r>
      <w:bookmarkEnd w:id="96"/>
    </w:p>
    <w:p w14:paraId="429A7A9E" w14:textId="5A05CCCC" w:rsidR="008B0F0B" w:rsidRPr="008B0F0B" w:rsidRDefault="008B0F0B" w:rsidP="008B0F0B">
      <w:r>
        <w:t>WHO OWNS THE PROPERTY AS IT WAS DEVELOPED USING EXTERNAL LIBRARIES</w:t>
      </w:r>
    </w:p>
    <w:p w14:paraId="19B829DB" w14:textId="77777777" w:rsidR="006A2A28" w:rsidRPr="006A2A28" w:rsidRDefault="006A2A28" w:rsidP="006A2A28"/>
    <w:sectPr w:rsidR="006A2A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2D3C33" w:rsidRDefault="002D3C33" w:rsidP="000E0551">
      <w:pPr>
        <w:spacing w:after="0" w:line="240" w:lineRule="auto"/>
      </w:pPr>
      <w:r>
        <w:separator/>
      </w:r>
    </w:p>
  </w:endnote>
  <w:endnote w:type="continuationSeparator" w:id="0">
    <w:p w14:paraId="21D8E4E2" w14:textId="77777777" w:rsidR="002D3C33" w:rsidRDefault="002D3C33"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2489BC0B" w:rsidR="002D3C33" w:rsidRDefault="002D3C33">
        <w:pPr>
          <w:pStyle w:val="Footer"/>
          <w:jc w:val="center"/>
        </w:pPr>
        <w:r>
          <w:fldChar w:fldCharType="begin"/>
        </w:r>
        <w:r>
          <w:instrText xml:space="preserve"> PAGE   \* MERGEFORMAT </w:instrText>
        </w:r>
        <w:r>
          <w:fldChar w:fldCharType="separate"/>
        </w:r>
        <w:r w:rsidR="00B00468">
          <w:rPr>
            <w:noProof/>
          </w:rPr>
          <w:t>24</w:t>
        </w:r>
        <w:r>
          <w:rPr>
            <w:noProof/>
          </w:rPr>
          <w:fldChar w:fldCharType="end"/>
        </w:r>
      </w:p>
    </w:sdtContent>
  </w:sdt>
  <w:p w14:paraId="739A8D77" w14:textId="77777777" w:rsidR="002D3C33" w:rsidRDefault="002D3C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2D3C33" w:rsidRDefault="002D3C33" w:rsidP="000E0551">
      <w:pPr>
        <w:spacing w:after="0" w:line="240" w:lineRule="auto"/>
      </w:pPr>
      <w:r>
        <w:separator/>
      </w:r>
    </w:p>
  </w:footnote>
  <w:footnote w:type="continuationSeparator" w:id="0">
    <w:p w14:paraId="26F6299B" w14:textId="77777777" w:rsidR="002D3C33" w:rsidRDefault="002D3C33"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2D3C33" w:rsidRDefault="002D3C33">
    <w:pPr>
      <w:pStyle w:val="Header"/>
    </w:pPr>
    <w:r>
      <w:t>Final report</w:t>
    </w:r>
    <w:r>
      <w:tab/>
      <w:t>Identifying aircraft from above</w:t>
    </w:r>
    <w:r>
      <w:tab/>
      <w:t>Kai Roper-Blackman</w:t>
    </w:r>
  </w:p>
  <w:p w14:paraId="1396FF16" w14:textId="77777777" w:rsidR="002D3C33" w:rsidRDefault="002D3C3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7"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1"/>
  </w:num>
  <w:num w:numId="5">
    <w:abstractNumId w:val="4"/>
  </w:num>
  <w:num w:numId="6">
    <w:abstractNumId w:val="6"/>
  </w:num>
  <w:num w:numId="7">
    <w:abstractNumId w:val="3"/>
  </w:num>
  <w:num w:numId="8">
    <w:abstractNumId w:val="8"/>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24D2"/>
    <w:rsid w:val="000653A0"/>
    <w:rsid w:val="000A2AE6"/>
    <w:rsid w:val="000B63F0"/>
    <w:rsid w:val="000C2363"/>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23B2A"/>
    <w:rsid w:val="0025296C"/>
    <w:rsid w:val="00252BB0"/>
    <w:rsid w:val="00262904"/>
    <w:rsid w:val="00267AF7"/>
    <w:rsid w:val="00272062"/>
    <w:rsid w:val="002A427F"/>
    <w:rsid w:val="002D3C33"/>
    <w:rsid w:val="002E5D2B"/>
    <w:rsid w:val="002E6DB1"/>
    <w:rsid w:val="002F5062"/>
    <w:rsid w:val="003075BD"/>
    <w:rsid w:val="003664A6"/>
    <w:rsid w:val="0037095E"/>
    <w:rsid w:val="00375FF1"/>
    <w:rsid w:val="00381F21"/>
    <w:rsid w:val="003C04A6"/>
    <w:rsid w:val="003D39BB"/>
    <w:rsid w:val="003F2B37"/>
    <w:rsid w:val="00402237"/>
    <w:rsid w:val="0041273C"/>
    <w:rsid w:val="00424290"/>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93FD4"/>
    <w:rsid w:val="008B0F0B"/>
    <w:rsid w:val="008B1EC7"/>
    <w:rsid w:val="008B6C1B"/>
    <w:rsid w:val="008B739D"/>
    <w:rsid w:val="008E0078"/>
    <w:rsid w:val="008F0318"/>
    <w:rsid w:val="008F0496"/>
    <w:rsid w:val="009167F1"/>
    <w:rsid w:val="00926F6A"/>
    <w:rsid w:val="009649A0"/>
    <w:rsid w:val="00964D64"/>
    <w:rsid w:val="009736C0"/>
    <w:rsid w:val="00977559"/>
    <w:rsid w:val="009806BA"/>
    <w:rsid w:val="009866EC"/>
    <w:rsid w:val="009A26F3"/>
    <w:rsid w:val="009A40A1"/>
    <w:rsid w:val="009B4C46"/>
    <w:rsid w:val="009D7041"/>
    <w:rsid w:val="009E1D04"/>
    <w:rsid w:val="00A14DF1"/>
    <w:rsid w:val="00A62CBE"/>
    <w:rsid w:val="00A668D8"/>
    <w:rsid w:val="00A8370F"/>
    <w:rsid w:val="00A83EA9"/>
    <w:rsid w:val="00AC4D27"/>
    <w:rsid w:val="00AC73FE"/>
    <w:rsid w:val="00AE222D"/>
    <w:rsid w:val="00AE27B7"/>
    <w:rsid w:val="00B00468"/>
    <w:rsid w:val="00B33F89"/>
    <w:rsid w:val="00B50C10"/>
    <w:rsid w:val="00B7203B"/>
    <w:rsid w:val="00B73D45"/>
    <w:rsid w:val="00B74428"/>
    <w:rsid w:val="00B75E36"/>
    <w:rsid w:val="00B91FC6"/>
    <w:rsid w:val="00BA2C40"/>
    <w:rsid w:val="00BB0DAF"/>
    <w:rsid w:val="00BC03F7"/>
    <w:rsid w:val="00BC7377"/>
    <w:rsid w:val="00BE1B67"/>
    <w:rsid w:val="00BE7C0C"/>
    <w:rsid w:val="00BF7AB3"/>
    <w:rsid w:val="00C62892"/>
    <w:rsid w:val="00C63E0D"/>
    <w:rsid w:val="00C70A13"/>
    <w:rsid w:val="00C70E60"/>
    <w:rsid w:val="00C879C8"/>
    <w:rsid w:val="00C9276C"/>
    <w:rsid w:val="00CA5D19"/>
    <w:rsid w:val="00CB1C1D"/>
    <w:rsid w:val="00CB50A8"/>
    <w:rsid w:val="00CE20BD"/>
    <w:rsid w:val="00CF1FA1"/>
    <w:rsid w:val="00D01798"/>
    <w:rsid w:val="00D02AFA"/>
    <w:rsid w:val="00D135C3"/>
    <w:rsid w:val="00D25D13"/>
    <w:rsid w:val="00D444B8"/>
    <w:rsid w:val="00D948B2"/>
    <w:rsid w:val="00DA26FA"/>
    <w:rsid w:val="00DB0515"/>
    <w:rsid w:val="00DB6EED"/>
    <w:rsid w:val="00DC6735"/>
    <w:rsid w:val="00DD0807"/>
    <w:rsid w:val="00DD2A8D"/>
    <w:rsid w:val="00DE5905"/>
    <w:rsid w:val="00E458A6"/>
    <w:rsid w:val="00E47A1C"/>
    <w:rsid w:val="00E61041"/>
    <w:rsid w:val="00E70778"/>
    <w:rsid w:val="00E91164"/>
    <w:rsid w:val="00E969AC"/>
    <w:rsid w:val="00EA36F9"/>
    <w:rsid w:val="00EA4A8A"/>
    <w:rsid w:val="00EB18B8"/>
    <w:rsid w:val="00EB2AD8"/>
    <w:rsid w:val="00EC4EF4"/>
    <w:rsid w:val="00EC4F41"/>
    <w:rsid w:val="00ED0686"/>
    <w:rsid w:val="00EE7715"/>
    <w:rsid w:val="00F336A1"/>
    <w:rsid w:val="00F350B7"/>
    <w:rsid w:val="00F51561"/>
    <w:rsid w:val="00F758B3"/>
    <w:rsid w:val="00F966CB"/>
    <w:rsid w:val="00F974E1"/>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semiHidden/>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A1145-3E84-4D2E-A696-C72221BD7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6222</TotalTime>
  <Pages>24</Pages>
  <Words>6044</Words>
  <Characters>34453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24</cp:revision>
  <dcterms:created xsi:type="dcterms:W3CDTF">2019-03-08T14:19:00Z</dcterms:created>
  <dcterms:modified xsi:type="dcterms:W3CDTF">2019-04-16T17:14:00Z</dcterms:modified>
</cp:coreProperties>
</file>