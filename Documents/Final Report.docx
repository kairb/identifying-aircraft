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p>
        <w:p w14:paraId="090B0FB4" w14:textId="4777957A" w:rsidR="00FB3AC1"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315802" w:history="1">
            <w:r w:rsidR="00FB3AC1" w:rsidRPr="00CD48A1">
              <w:rPr>
                <w:rStyle w:val="Hyperlink"/>
                <w:noProof/>
              </w:rPr>
              <w:t>Acknowledgements</w:t>
            </w:r>
            <w:r w:rsidR="00FB3AC1">
              <w:rPr>
                <w:noProof/>
                <w:webHidden/>
              </w:rPr>
              <w:tab/>
            </w:r>
            <w:r w:rsidR="00FB3AC1">
              <w:rPr>
                <w:noProof/>
                <w:webHidden/>
              </w:rPr>
              <w:fldChar w:fldCharType="begin"/>
            </w:r>
            <w:r w:rsidR="00FB3AC1">
              <w:rPr>
                <w:noProof/>
                <w:webHidden/>
              </w:rPr>
              <w:instrText xml:space="preserve"> PAGEREF _Toc6315802 \h </w:instrText>
            </w:r>
            <w:r w:rsidR="00FB3AC1">
              <w:rPr>
                <w:noProof/>
                <w:webHidden/>
              </w:rPr>
            </w:r>
            <w:r w:rsidR="00FB3AC1">
              <w:rPr>
                <w:noProof/>
                <w:webHidden/>
              </w:rPr>
              <w:fldChar w:fldCharType="separate"/>
            </w:r>
            <w:r w:rsidR="00FB3AC1">
              <w:rPr>
                <w:noProof/>
                <w:webHidden/>
              </w:rPr>
              <w:t>3</w:t>
            </w:r>
            <w:r w:rsidR="00FB3AC1">
              <w:rPr>
                <w:noProof/>
                <w:webHidden/>
              </w:rPr>
              <w:fldChar w:fldCharType="end"/>
            </w:r>
          </w:hyperlink>
        </w:p>
        <w:p w14:paraId="08662929" w14:textId="782306F5" w:rsidR="00FB3AC1" w:rsidRDefault="00030141">
          <w:pPr>
            <w:pStyle w:val="TOC1"/>
            <w:tabs>
              <w:tab w:val="right" w:leader="dot" w:pos="9016"/>
            </w:tabs>
            <w:rPr>
              <w:rFonts w:eastAsiaTheme="minorEastAsia"/>
              <w:noProof/>
              <w:lang w:eastAsia="en-GB"/>
            </w:rPr>
          </w:pPr>
          <w:hyperlink w:anchor="_Toc6315803" w:history="1">
            <w:r w:rsidR="00FB3AC1" w:rsidRPr="00CD48A1">
              <w:rPr>
                <w:rStyle w:val="Hyperlink"/>
                <w:noProof/>
              </w:rPr>
              <w:t>Abstract</w:t>
            </w:r>
            <w:r w:rsidR="00FB3AC1">
              <w:rPr>
                <w:noProof/>
                <w:webHidden/>
              </w:rPr>
              <w:tab/>
            </w:r>
            <w:r w:rsidR="00FB3AC1">
              <w:rPr>
                <w:noProof/>
                <w:webHidden/>
              </w:rPr>
              <w:fldChar w:fldCharType="begin"/>
            </w:r>
            <w:r w:rsidR="00FB3AC1">
              <w:rPr>
                <w:noProof/>
                <w:webHidden/>
              </w:rPr>
              <w:instrText xml:space="preserve"> PAGEREF _Toc6315803 \h </w:instrText>
            </w:r>
            <w:r w:rsidR="00FB3AC1">
              <w:rPr>
                <w:noProof/>
                <w:webHidden/>
              </w:rPr>
            </w:r>
            <w:r w:rsidR="00FB3AC1">
              <w:rPr>
                <w:noProof/>
                <w:webHidden/>
              </w:rPr>
              <w:fldChar w:fldCharType="separate"/>
            </w:r>
            <w:r w:rsidR="00FB3AC1">
              <w:rPr>
                <w:noProof/>
                <w:webHidden/>
              </w:rPr>
              <w:t>4</w:t>
            </w:r>
            <w:r w:rsidR="00FB3AC1">
              <w:rPr>
                <w:noProof/>
                <w:webHidden/>
              </w:rPr>
              <w:fldChar w:fldCharType="end"/>
            </w:r>
          </w:hyperlink>
        </w:p>
        <w:p w14:paraId="5245C948" w14:textId="6EBB2E0C" w:rsidR="00FB3AC1" w:rsidRDefault="00030141">
          <w:pPr>
            <w:pStyle w:val="TOC1"/>
            <w:tabs>
              <w:tab w:val="right" w:leader="dot" w:pos="9016"/>
            </w:tabs>
            <w:rPr>
              <w:rFonts w:eastAsiaTheme="minorEastAsia"/>
              <w:noProof/>
              <w:lang w:eastAsia="en-GB"/>
            </w:rPr>
          </w:pPr>
          <w:hyperlink w:anchor="_Toc6315804" w:history="1">
            <w:r w:rsidR="00FB3AC1" w:rsidRPr="00CD48A1">
              <w:rPr>
                <w:rStyle w:val="Hyperlink"/>
                <w:noProof/>
              </w:rPr>
              <w:t>List of Symbols</w:t>
            </w:r>
            <w:r w:rsidR="00FB3AC1">
              <w:rPr>
                <w:noProof/>
                <w:webHidden/>
              </w:rPr>
              <w:tab/>
            </w:r>
            <w:r w:rsidR="00FB3AC1">
              <w:rPr>
                <w:noProof/>
                <w:webHidden/>
              </w:rPr>
              <w:fldChar w:fldCharType="begin"/>
            </w:r>
            <w:r w:rsidR="00FB3AC1">
              <w:rPr>
                <w:noProof/>
                <w:webHidden/>
              </w:rPr>
              <w:instrText xml:space="preserve"> PAGEREF _Toc6315804 \h </w:instrText>
            </w:r>
            <w:r w:rsidR="00FB3AC1">
              <w:rPr>
                <w:noProof/>
                <w:webHidden/>
              </w:rPr>
            </w:r>
            <w:r w:rsidR="00FB3AC1">
              <w:rPr>
                <w:noProof/>
                <w:webHidden/>
              </w:rPr>
              <w:fldChar w:fldCharType="separate"/>
            </w:r>
            <w:r w:rsidR="00FB3AC1">
              <w:rPr>
                <w:noProof/>
                <w:webHidden/>
              </w:rPr>
              <w:t>5</w:t>
            </w:r>
            <w:r w:rsidR="00FB3AC1">
              <w:rPr>
                <w:noProof/>
                <w:webHidden/>
              </w:rPr>
              <w:fldChar w:fldCharType="end"/>
            </w:r>
          </w:hyperlink>
        </w:p>
        <w:p w14:paraId="5A47C29F" w14:textId="326960BF" w:rsidR="00FB3AC1" w:rsidRDefault="00030141">
          <w:pPr>
            <w:pStyle w:val="TOC1"/>
            <w:tabs>
              <w:tab w:val="right" w:leader="dot" w:pos="9016"/>
            </w:tabs>
            <w:rPr>
              <w:rFonts w:eastAsiaTheme="minorEastAsia"/>
              <w:noProof/>
              <w:lang w:eastAsia="en-GB"/>
            </w:rPr>
          </w:pPr>
          <w:hyperlink w:anchor="_Toc6315805" w:history="1">
            <w:r w:rsidR="00FB3AC1" w:rsidRPr="00CD48A1">
              <w:rPr>
                <w:rStyle w:val="Hyperlink"/>
                <w:noProof/>
              </w:rPr>
              <w:t>Project Aims and Objectives</w:t>
            </w:r>
            <w:r w:rsidR="00FB3AC1">
              <w:rPr>
                <w:noProof/>
                <w:webHidden/>
              </w:rPr>
              <w:tab/>
            </w:r>
            <w:r w:rsidR="00FB3AC1">
              <w:rPr>
                <w:noProof/>
                <w:webHidden/>
              </w:rPr>
              <w:fldChar w:fldCharType="begin"/>
            </w:r>
            <w:r w:rsidR="00FB3AC1">
              <w:rPr>
                <w:noProof/>
                <w:webHidden/>
              </w:rPr>
              <w:instrText xml:space="preserve"> PAGEREF _Toc6315805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0E022415" w14:textId="41FDB224" w:rsidR="00FB3AC1" w:rsidRDefault="00030141">
          <w:pPr>
            <w:pStyle w:val="TOC2"/>
            <w:tabs>
              <w:tab w:val="right" w:leader="dot" w:pos="9016"/>
            </w:tabs>
            <w:rPr>
              <w:rFonts w:eastAsiaTheme="minorEastAsia"/>
              <w:noProof/>
              <w:lang w:eastAsia="en-GB"/>
            </w:rPr>
          </w:pPr>
          <w:hyperlink w:anchor="_Toc6315806" w:history="1">
            <w:r w:rsidR="00FB3AC1" w:rsidRPr="00CD48A1">
              <w:rPr>
                <w:rStyle w:val="Hyperlink"/>
                <w:noProof/>
              </w:rPr>
              <w:t>Primary Objectives</w:t>
            </w:r>
            <w:r w:rsidR="00FB3AC1">
              <w:rPr>
                <w:noProof/>
                <w:webHidden/>
              </w:rPr>
              <w:tab/>
            </w:r>
            <w:r w:rsidR="00FB3AC1">
              <w:rPr>
                <w:noProof/>
                <w:webHidden/>
              </w:rPr>
              <w:fldChar w:fldCharType="begin"/>
            </w:r>
            <w:r w:rsidR="00FB3AC1">
              <w:rPr>
                <w:noProof/>
                <w:webHidden/>
              </w:rPr>
              <w:instrText xml:space="preserve"> PAGEREF _Toc6315806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032EF6B3" w14:textId="5611A653" w:rsidR="00FB3AC1" w:rsidRDefault="00030141">
          <w:pPr>
            <w:pStyle w:val="TOC2"/>
            <w:tabs>
              <w:tab w:val="right" w:leader="dot" w:pos="9016"/>
            </w:tabs>
            <w:rPr>
              <w:rFonts w:eastAsiaTheme="minorEastAsia"/>
              <w:noProof/>
              <w:lang w:eastAsia="en-GB"/>
            </w:rPr>
          </w:pPr>
          <w:hyperlink w:anchor="_Toc6315807" w:history="1">
            <w:r w:rsidR="00FB3AC1" w:rsidRPr="00CD48A1">
              <w:rPr>
                <w:rStyle w:val="Hyperlink"/>
                <w:noProof/>
              </w:rPr>
              <w:t>Additional goals</w:t>
            </w:r>
            <w:r w:rsidR="00FB3AC1">
              <w:rPr>
                <w:noProof/>
                <w:webHidden/>
              </w:rPr>
              <w:tab/>
            </w:r>
            <w:r w:rsidR="00FB3AC1">
              <w:rPr>
                <w:noProof/>
                <w:webHidden/>
              </w:rPr>
              <w:fldChar w:fldCharType="begin"/>
            </w:r>
            <w:r w:rsidR="00FB3AC1">
              <w:rPr>
                <w:noProof/>
                <w:webHidden/>
              </w:rPr>
              <w:instrText xml:space="preserve"> PAGEREF _Toc6315807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3BBAE5ED" w14:textId="313639FE" w:rsidR="00FB3AC1" w:rsidRDefault="00030141">
          <w:pPr>
            <w:pStyle w:val="TOC1"/>
            <w:tabs>
              <w:tab w:val="right" w:leader="dot" w:pos="9016"/>
            </w:tabs>
            <w:rPr>
              <w:rFonts w:eastAsiaTheme="minorEastAsia"/>
              <w:noProof/>
              <w:lang w:eastAsia="en-GB"/>
            </w:rPr>
          </w:pPr>
          <w:hyperlink w:anchor="_Toc6315808" w:history="1">
            <w:r w:rsidR="00FB3AC1" w:rsidRPr="00CD48A1">
              <w:rPr>
                <w:rStyle w:val="Hyperlink"/>
                <w:noProof/>
              </w:rPr>
              <w:t>Methods</w:t>
            </w:r>
            <w:r w:rsidR="00FB3AC1">
              <w:rPr>
                <w:noProof/>
                <w:webHidden/>
              </w:rPr>
              <w:tab/>
            </w:r>
            <w:r w:rsidR="00FB3AC1">
              <w:rPr>
                <w:noProof/>
                <w:webHidden/>
              </w:rPr>
              <w:fldChar w:fldCharType="begin"/>
            </w:r>
            <w:r w:rsidR="00FB3AC1">
              <w:rPr>
                <w:noProof/>
                <w:webHidden/>
              </w:rPr>
              <w:instrText xml:space="preserve"> PAGEREF _Toc6315808 \h </w:instrText>
            </w:r>
            <w:r w:rsidR="00FB3AC1">
              <w:rPr>
                <w:noProof/>
                <w:webHidden/>
              </w:rPr>
            </w:r>
            <w:r w:rsidR="00FB3AC1">
              <w:rPr>
                <w:noProof/>
                <w:webHidden/>
              </w:rPr>
              <w:fldChar w:fldCharType="separate"/>
            </w:r>
            <w:r w:rsidR="00FB3AC1">
              <w:rPr>
                <w:noProof/>
                <w:webHidden/>
              </w:rPr>
              <w:t>7</w:t>
            </w:r>
            <w:r w:rsidR="00FB3AC1">
              <w:rPr>
                <w:noProof/>
                <w:webHidden/>
              </w:rPr>
              <w:fldChar w:fldCharType="end"/>
            </w:r>
          </w:hyperlink>
        </w:p>
        <w:p w14:paraId="0C139815" w14:textId="7F238A22" w:rsidR="00FB3AC1" w:rsidRDefault="00030141">
          <w:pPr>
            <w:pStyle w:val="TOC2"/>
            <w:tabs>
              <w:tab w:val="right" w:leader="dot" w:pos="9016"/>
            </w:tabs>
            <w:rPr>
              <w:rFonts w:eastAsiaTheme="minorEastAsia"/>
              <w:noProof/>
              <w:lang w:eastAsia="en-GB"/>
            </w:rPr>
          </w:pPr>
          <w:hyperlink w:anchor="_Toc6315809" w:history="1">
            <w:r w:rsidR="00FB3AC1" w:rsidRPr="00CD48A1">
              <w:rPr>
                <w:rStyle w:val="Hyperlink"/>
                <w:noProof/>
              </w:rPr>
              <w:t>Internal and External Libraries</w:t>
            </w:r>
            <w:r w:rsidR="00FB3AC1">
              <w:rPr>
                <w:noProof/>
                <w:webHidden/>
              </w:rPr>
              <w:tab/>
            </w:r>
            <w:r w:rsidR="00FB3AC1">
              <w:rPr>
                <w:noProof/>
                <w:webHidden/>
              </w:rPr>
              <w:fldChar w:fldCharType="begin"/>
            </w:r>
            <w:r w:rsidR="00FB3AC1">
              <w:rPr>
                <w:noProof/>
                <w:webHidden/>
              </w:rPr>
              <w:instrText xml:space="preserve"> PAGEREF _Toc6315809 \h </w:instrText>
            </w:r>
            <w:r w:rsidR="00FB3AC1">
              <w:rPr>
                <w:noProof/>
                <w:webHidden/>
              </w:rPr>
            </w:r>
            <w:r w:rsidR="00FB3AC1">
              <w:rPr>
                <w:noProof/>
                <w:webHidden/>
              </w:rPr>
              <w:fldChar w:fldCharType="separate"/>
            </w:r>
            <w:r w:rsidR="00FB3AC1">
              <w:rPr>
                <w:noProof/>
                <w:webHidden/>
              </w:rPr>
              <w:t>7</w:t>
            </w:r>
            <w:r w:rsidR="00FB3AC1">
              <w:rPr>
                <w:noProof/>
                <w:webHidden/>
              </w:rPr>
              <w:fldChar w:fldCharType="end"/>
            </w:r>
          </w:hyperlink>
        </w:p>
        <w:p w14:paraId="66BE2615" w14:textId="724A0C37" w:rsidR="00FB3AC1" w:rsidRDefault="00030141">
          <w:pPr>
            <w:pStyle w:val="TOC2"/>
            <w:tabs>
              <w:tab w:val="right" w:leader="dot" w:pos="9016"/>
            </w:tabs>
            <w:rPr>
              <w:rFonts w:eastAsiaTheme="minorEastAsia"/>
              <w:noProof/>
              <w:lang w:eastAsia="en-GB"/>
            </w:rPr>
          </w:pPr>
          <w:hyperlink w:anchor="_Toc6315810" w:history="1">
            <w:r w:rsidR="00FB3AC1" w:rsidRPr="00CD48A1">
              <w:rPr>
                <w:rStyle w:val="Hyperlink"/>
                <w:noProof/>
              </w:rPr>
              <w:t>Data set</w:t>
            </w:r>
            <w:r w:rsidR="00FB3AC1">
              <w:rPr>
                <w:noProof/>
                <w:webHidden/>
              </w:rPr>
              <w:tab/>
            </w:r>
            <w:r w:rsidR="00FB3AC1">
              <w:rPr>
                <w:noProof/>
                <w:webHidden/>
              </w:rPr>
              <w:fldChar w:fldCharType="begin"/>
            </w:r>
            <w:r w:rsidR="00FB3AC1">
              <w:rPr>
                <w:noProof/>
                <w:webHidden/>
              </w:rPr>
              <w:instrText xml:space="preserve"> PAGEREF _Toc6315810 \h </w:instrText>
            </w:r>
            <w:r w:rsidR="00FB3AC1">
              <w:rPr>
                <w:noProof/>
                <w:webHidden/>
              </w:rPr>
            </w:r>
            <w:r w:rsidR="00FB3AC1">
              <w:rPr>
                <w:noProof/>
                <w:webHidden/>
              </w:rPr>
              <w:fldChar w:fldCharType="separate"/>
            </w:r>
            <w:r w:rsidR="00FB3AC1">
              <w:rPr>
                <w:noProof/>
                <w:webHidden/>
              </w:rPr>
              <w:t>9</w:t>
            </w:r>
            <w:r w:rsidR="00FB3AC1">
              <w:rPr>
                <w:noProof/>
                <w:webHidden/>
              </w:rPr>
              <w:fldChar w:fldCharType="end"/>
            </w:r>
          </w:hyperlink>
        </w:p>
        <w:p w14:paraId="27C7E645" w14:textId="6D50FB64" w:rsidR="00FB3AC1" w:rsidRDefault="00030141">
          <w:pPr>
            <w:pStyle w:val="TOC3"/>
            <w:tabs>
              <w:tab w:val="right" w:leader="dot" w:pos="9016"/>
            </w:tabs>
            <w:rPr>
              <w:rFonts w:eastAsiaTheme="minorEastAsia"/>
              <w:noProof/>
              <w:lang w:eastAsia="en-GB"/>
            </w:rPr>
          </w:pPr>
          <w:hyperlink w:anchor="_Toc6315811" w:history="1">
            <w:r w:rsidR="00FB3AC1" w:rsidRPr="00CD48A1">
              <w:rPr>
                <w:rStyle w:val="Hyperlink"/>
                <w:noProof/>
              </w:rPr>
              <w:t>Images</w:t>
            </w:r>
            <w:r w:rsidR="00FB3AC1">
              <w:rPr>
                <w:noProof/>
                <w:webHidden/>
              </w:rPr>
              <w:tab/>
            </w:r>
            <w:r w:rsidR="00FB3AC1">
              <w:rPr>
                <w:noProof/>
                <w:webHidden/>
              </w:rPr>
              <w:fldChar w:fldCharType="begin"/>
            </w:r>
            <w:r w:rsidR="00FB3AC1">
              <w:rPr>
                <w:noProof/>
                <w:webHidden/>
              </w:rPr>
              <w:instrText xml:space="preserve"> PAGEREF _Toc6315811 \h </w:instrText>
            </w:r>
            <w:r w:rsidR="00FB3AC1">
              <w:rPr>
                <w:noProof/>
                <w:webHidden/>
              </w:rPr>
            </w:r>
            <w:r w:rsidR="00FB3AC1">
              <w:rPr>
                <w:noProof/>
                <w:webHidden/>
              </w:rPr>
              <w:fldChar w:fldCharType="separate"/>
            </w:r>
            <w:r w:rsidR="00FB3AC1">
              <w:rPr>
                <w:noProof/>
                <w:webHidden/>
              </w:rPr>
              <w:t>9</w:t>
            </w:r>
            <w:r w:rsidR="00FB3AC1">
              <w:rPr>
                <w:noProof/>
                <w:webHidden/>
              </w:rPr>
              <w:fldChar w:fldCharType="end"/>
            </w:r>
          </w:hyperlink>
        </w:p>
        <w:p w14:paraId="3AD9BB76" w14:textId="73703571" w:rsidR="00FB3AC1" w:rsidRDefault="00030141">
          <w:pPr>
            <w:pStyle w:val="TOC3"/>
            <w:tabs>
              <w:tab w:val="right" w:leader="dot" w:pos="9016"/>
            </w:tabs>
            <w:rPr>
              <w:rFonts w:eastAsiaTheme="minorEastAsia"/>
              <w:noProof/>
              <w:lang w:eastAsia="en-GB"/>
            </w:rPr>
          </w:pPr>
          <w:hyperlink w:anchor="_Toc6315812" w:history="1">
            <w:r w:rsidR="00FB3AC1" w:rsidRPr="00CD48A1">
              <w:rPr>
                <w:rStyle w:val="Hyperlink"/>
                <w:noProof/>
              </w:rPr>
              <w:t>Parsing</w:t>
            </w:r>
            <w:r w:rsidR="00FB3AC1">
              <w:rPr>
                <w:noProof/>
                <w:webHidden/>
              </w:rPr>
              <w:tab/>
            </w:r>
            <w:r w:rsidR="00FB3AC1">
              <w:rPr>
                <w:noProof/>
                <w:webHidden/>
              </w:rPr>
              <w:fldChar w:fldCharType="begin"/>
            </w:r>
            <w:r w:rsidR="00FB3AC1">
              <w:rPr>
                <w:noProof/>
                <w:webHidden/>
              </w:rPr>
              <w:instrText xml:space="preserve"> PAGEREF _Toc6315812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4DF961E7" w14:textId="7E64D03F" w:rsidR="00FB3AC1" w:rsidRDefault="00030141">
          <w:pPr>
            <w:pStyle w:val="TOC2"/>
            <w:tabs>
              <w:tab w:val="right" w:leader="dot" w:pos="9016"/>
            </w:tabs>
            <w:rPr>
              <w:rFonts w:eastAsiaTheme="minorEastAsia"/>
              <w:noProof/>
              <w:lang w:eastAsia="en-GB"/>
            </w:rPr>
          </w:pPr>
          <w:hyperlink w:anchor="_Toc6315813" w:history="1">
            <w:r w:rsidR="00FB3AC1" w:rsidRPr="00CD48A1">
              <w:rPr>
                <w:rStyle w:val="Hyperlink"/>
                <w:noProof/>
              </w:rPr>
              <w:t>Pre-Processing</w:t>
            </w:r>
            <w:r w:rsidR="00FB3AC1">
              <w:rPr>
                <w:noProof/>
                <w:webHidden/>
              </w:rPr>
              <w:tab/>
            </w:r>
            <w:r w:rsidR="00FB3AC1">
              <w:rPr>
                <w:noProof/>
                <w:webHidden/>
              </w:rPr>
              <w:fldChar w:fldCharType="begin"/>
            </w:r>
            <w:r w:rsidR="00FB3AC1">
              <w:rPr>
                <w:noProof/>
                <w:webHidden/>
              </w:rPr>
              <w:instrText xml:space="preserve"> PAGEREF _Toc6315813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732DB20F" w14:textId="237D6EDC" w:rsidR="00FB3AC1" w:rsidRDefault="00030141">
          <w:pPr>
            <w:pStyle w:val="TOC3"/>
            <w:tabs>
              <w:tab w:val="right" w:leader="dot" w:pos="9016"/>
            </w:tabs>
            <w:rPr>
              <w:rFonts w:eastAsiaTheme="minorEastAsia"/>
              <w:noProof/>
              <w:lang w:eastAsia="en-GB"/>
            </w:rPr>
          </w:pPr>
          <w:hyperlink w:anchor="_Toc6315814" w:history="1">
            <w:r w:rsidR="00FB3AC1" w:rsidRPr="00CD48A1">
              <w:rPr>
                <w:rStyle w:val="Hyperlink"/>
                <w:noProof/>
              </w:rPr>
              <w:t>Histogram of oriented gradients</w:t>
            </w:r>
            <w:r w:rsidR="00FB3AC1">
              <w:rPr>
                <w:noProof/>
                <w:webHidden/>
              </w:rPr>
              <w:tab/>
            </w:r>
            <w:r w:rsidR="00FB3AC1">
              <w:rPr>
                <w:noProof/>
                <w:webHidden/>
              </w:rPr>
              <w:fldChar w:fldCharType="begin"/>
            </w:r>
            <w:r w:rsidR="00FB3AC1">
              <w:rPr>
                <w:noProof/>
                <w:webHidden/>
              </w:rPr>
              <w:instrText xml:space="preserve"> PAGEREF _Toc6315814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3B14CCCE" w14:textId="7A0B6FF5" w:rsidR="00FB3AC1" w:rsidRDefault="00030141">
          <w:pPr>
            <w:pStyle w:val="TOC3"/>
            <w:tabs>
              <w:tab w:val="right" w:leader="dot" w:pos="9016"/>
            </w:tabs>
            <w:rPr>
              <w:rFonts w:eastAsiaTheme="minorEastAsia"/>
              <w:noProof/>
              <w:lang w:eastAsia="en-GB"/>
            </w:rPr>
          </w:pPr>
          <w:hyperlink w:anchor="_Toc6315815" w:history="1">
            <w:r w:rsidR="00FB3AC1" w:rsidRPr="00CD48A1">
              <w:rPr>
                <w:rStyle w:val="Hyperlink"/>
                <w:noProof/>
              </w:rPr>
              <w:t>Feature vector</w:t>
            </w:r>
            <w:r w:rsidR="00FB3AC1">
              <w:rPr>
                <w:noProof/>
                <w:webHidden/>
              </w:rPr>
              <w:tab/>
            </w:r>
            <w:r w:rsidR="00FB3AC1">
              <w:rPr>
                <w:noProof/>
                <w:webHidden/>
              </w:rPr>
              <w:fldChar w:fldCharType="begin"/>
            </w:r>
            <w:r w:rsidR="00FB3AC1">
              <w:rPr>
                <w:noProof/>
                <w:webHidden/>
              </w:rPr>
              <w:instrText xml:space="preserve"> PAGEREF _Toc6315815 \h </w:instrText>
            </w:r>
            <w:r w:rsidR="00FB3AC1">
              <w:rPr>
                <w:noProof/>
                <w:webHidden/>
              </w:rPr>
            </w:r>
            <w:r w:rsidR="00FB3AC1">
              <w:rPr>
                <w:noProof/>
                <w:webHidden/>
              </w:rPr>
              <w:fldChar w:fldCharType="separate"/>
            </w:r>
            <w:r w:rsidR="00FB3AC1">
              <w:rPr>
                <w:noProof/>
                <w:webHidden/>
              </w:rPr>
              <w:t>11</w:t>
            </w:r>
            <w:r w:rsidR="00FB3AC1">
              <w:rPr>
                <w:noProof/>
                <w:webHidden/>
              </w:rPr>
              <w:fldChar w:fldCharType="end"/>
            </w:r>
          </w:hyperlink>
        </w:p>
        <w:p w14:paraId="2801CF48" w14:textId="2D6D16DF" w:rsidR="00FB3AC1" w:rsidRDefault="00030141">
          <w:pPr>
            <w:pStyle w:val="TOC2"/>
            <w:tabs>
              <w:tab w:val="right" w:leader="dot" w:pos="9016"/>
            </w:tabs>
            <w:rPr>
              <w:rFonts w:eastAsiaTheme="minorEastAsia"/>
              <w:noProof/>
              <w:lang w:eastAsia="en-GB"/>
            </w:rPr>
          </w:pPr>
          <w:hyperlink w:anchor="_Toc6315816" w:history="1">
            <w:r w:rsidR="00FB3AC1" w:rsidRPr="00CD48A1">
              <w:rPr>
                <w:rStyle w:val="Hyperlink"/>
                <w:noProof/>
              </w:rPr>
              <w:t>Machine learning</w:t>
            </w:r>
            <w:r w:rsidR="00FB3AC1">
              <w:rPr>
                <w:noProof/>
                <w:webHidden/>
              </w:rPr>
              <w:tab/>
            </w:r>
            <w:r w:rsidR="00FB3AC1">
              <w:rPr>
                <w:noProof/>
                <w:webHidden/>
              </w:rPr>
              <w:fldChar w:fldCharType="begin"/>
            </w:r>
            <w:r w:rsidR="00FB3AC1">
              <w:rPr>
                <w:noProof/>
                <w:webHidden/>
              </w:rPr>
              <w:instrText xml:space="preserve"> PAGEREF _Toc6315816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6879CBD4" w14:textId="48895A67" w:rsidR="00FB3AC1" w:rsidRDefault="00030141">
          <w:pPr>
            <w:pStyle w:val="TOC3"/>
            <w:tabs>
              <w:tab w:val="right" w:leader="dot" w:pos="9016"/>
            </w:tabs>
            <w:rPr>
              <w:rFonts w:eastAsiaTheme="minorEastAsia"/>
              <w:noProof/>
              <w:lang w:eastAsia="en-GB"/>
            </w:rPr>
          </w:pPr>
          <w:hyperlink w:anchor="_Toc6315817" w:history="1">
            <w:r w:rsidR="00FB3AC1" w:rsidRPr="00CD48A1">
              <w:rPr>
                <w:rStyle w:val="Hyperlink"/>
                <w:noProof/>
              </w:rPr>
              <w:t>Supervised learning</w:t>
            </w:r>
            <w:r w:rsidR="00FB3AC1">
              <w:rPr>
                <w:noProof/>
                <w:webHidden/>
              </w:rPr>
              <w:tab/>
            </w:r>
            <w:r w:rsidR="00FB3AC1">
              <w:rPr>
                <w:noProof/>
                <w:webHidden/>
              </w:rPr>
              <w:fldChar w:fldCharType="begin"/>
            </w:r>
            <w:r w:rsidR="00FB3AC1">
              <w:rPr>
                <w:noProof/>
                <w:webHidden/>
              </w:rPr>
              <w:instrText xml:space="preserve"> PAGEREF _Toc6315817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238D7995" w14:textId="7D8982F2" w:rsidR="00FB3AC1" w:rsidRDefault="00030141">
          <w:pPr>
            <w:pStyle w:val="TOC3"/>
            <w:tabs>
              <w:tab w:val="right" w:leader="dot" w:pos="9016"/>
            </w:tabs>
            <w:rPr>
              <w:rFonts w:eastAsiaTheme="minorEastAsia"/>
              <w:noProof/>
              <w:lang w:eastAsia="en-GB"/>
            </w:rPr>
          </w:pPr>
          <w:hyperlink w:anchor="_Toc6315818" w:history="1">
            <w:r w:rsidR="00FB3AC1" w:rsidRPr="00CD48A1">
              <w:rPr>
                <w:rStyle w:val="Hyperlink"/>
                <w:noProof/>
              </w:rPr>
              <w:t>Support vector machines</w:t>
            </w:r>
            <w:r w:rsidR="00FB3AC1">
              <w:rPr>
                <w:noProof/>
                <w:webHidden/>
              </w:rPr>
              <w:tab/>
            </w:r>
            <w:r w:rsidR="00FB3AC1">
              <w:rPr>
                <w:noProof/>
                <w:webHidden/>
              </w:rPr>
              <w:fldChar w:fldCharType="begin"/>
            </w:r>
            <w:r w:rsidR="00FB3AC1">
              <w:rPr>
                <w:noProof/>
                <w:webHidden/>
              </w:rPr>
              <w:instrText xml:space="preserve"> PAGEREF _Toc6315818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057DFC62" w14:textId="02D4A37B" w:rsidR="00FB3AC1" w:rsidRDefault="00030141">
          <w:pPr>
            <w:pStyle w:val="TOC3"/>
            <w:tabs>
              <w:tab w:val="right" w:leader="dot" w:pos="9016"/>
            </w:tabs>
            <w:rPr>
              <w:rFonts w:eastAsiaTheme="minorEastAsia"/>
              <w:noProof/>
              <w:lang w:eastAsia="en-GB"/>
            </w:rPr>
          </w:pPr>
          <w:hyperlink w:anchor="_Toc6315819" w:history="1">
            <w:r w:rsidR="00FB3AC1" w:rsidRPr="00CD48A1">
              <w:rPr>
                <w:rStyle w:val="Hyperlink"/>
                <w:noProof/>
              </w:rPr>
              <w:t>Cross validation</w:t>
            </w:r>
            <w:r w:rsidR="00FB3AC1">
              <w:rPr>
                <w:noProof/>
                <w:webHidden/>
              </w:rPr>
              <w:tab/>
            </w:r>
            <w:r w:rsidR="00FB3AC1">
              <w:rPr>
                <w:noProof/>
                <w:webHidden/>
              </w:rPr>
              <w:fldChar w:fldCharType="begin"/>
            </w:r>
            <w:r w:rsidR="00FB3AC1">
              <w:rPr>
                <w:noProof/>
                <w:webHidden/>
              </w:rPr>
              <w:instrText xml:space="preserve"> PAGEREF _Toc6315819 \h </w:instrText>
            </w:r>
            <w:r w:rsidR="00FB3AC1">
              <w:rPr>
                <w:noProof/>
                <w:webHidden/>
              </w:rPr>
            </w:r>
            <w:r w:rsidR="00FB3AC1">
              <w:rPr>
                <w:noProof/>
                <w:webHidden/>
              </w:rPr>
              <w:fldChar w:fldCharType="separate"/>
            </w:r>
            <w:r w:rsidR="00FB3AC1">
              <w:rPr>
                <w:noProof/>
                <w:webHidden/>
              </w:rPr>
              <w:t>15</w:t>
            </w:r>
            <w:r w:rsidR="00FB3AC1">
              <w:rPr>
                <w:noProof/>
                <w:webHidden/>
              </w:rPr>
              <w:fldChar w:fldCharType="end"/>
            </w:r>
          </w:hyperlink>
        </w:p>
        <w:p w14:paraId="4D47F85E" w14:textId="6EE10209" w:rsidR="00FB3AC1" w:rsidRDefault="00030141">
          <w:pPr>
            <w:pStyle w:val="TOC1"/>
            <w:tabs>
              <w:tab w:val="right" w:leader="dot" w:pos="9016"/>
            </w:tabs>
            <w:rPr>
              <w:rFonts w:eastAsiaTheme="minorEastAsia"/>
              <w:noProof/>
              <w:lang w:eastAsia="en-GB"/>
            </w:rPr>
          </w:pPr>
          <w:hyperlink w:anchor="_Toc6315820" w:history="1">
            <w:r w:rsidR="00FB3AC1" w:rsidRPr="00CD48A1">
              <w:rPr>
                <w:rStyle w:val="Hyperlink"/>
                <w:noProof/>
              </w:rPr>
              <w:t>Technical Achievement</w:t>
            </w:r>
            <w:r w:rsidR="00FB3AC1">
              <w:rPr>
                <w:noProof/>
                <w:webHidden/>
              </w:rPr>
              <w:tab/>
            </w:r>
            <w:r w:rsidR="00FB3AC1">
              <w:rPr>
                <w:noProof/>
                <w:webHidden/>
              </w:rPr>
              <w:fldChar w:fldCharType="begin"/>
            </w:r>
            <w:r w:rsidR="00FB3AC1">
              <w:rPr>
                <w:noProof/>
                <w:webHidden/>
              </w:rPr>
              <w:instrText xml:space="preserve"> PAGEREF _Toc6315820 \h </w:instrText>
            </w:r>
            <w:r w:rsidR="00FB3AC1">
              <w:rPr>
                <w:noProof/>
                <w:webHidden/>
              </w:rPr>
            </w:r>
            <w:r w:rsidR="00FB3AC1">
              <w:rPr>
                <w:noProof/>
                <w:webHidden/>
              </w:rPr>
              <w:fldChar w:fldCharType="separate"/>
            </w:r>
            <w:r w:rsidR="00FB3AC1">
              <w:rPr>
                <w:noProof/>
                <w:webHidden/>
              </w:rPr>
              <w:t>17</w:t>
            </w:r>
            <w:r w:rsidR="00FB3AC1">
              <w:rPr>
                <w:noProof/>
                <w:webHidden/>
              </w:rPr>
              <w:fldChar w:fldCharType="end"/>
            </w:r>
          </w:hyperlink>
        </w:p>
        <w:p w14:paraId="5D1013E6" w14:textId="5954630F" w:rsidR="00FB3AC1" w:rsidRDefault="00030141">
          <w:pPr>
            <w:pStyle w:val="TOC2"/>
            <w:tabs>
              <w:tab w:val="right" w:leader="dot" w:pos="9016"/>
            </w:tabs>
            <w:rPr>
              <w:rFonts w:eastAsiaTheme="minorEastAsia"/>
              <w:noProof/>
              <w:lang w:eastAsia="en-GB"/>
            </w:rPr>
          </w:pPr>
          <w:hyperlink w:anchor="_Toc6315821" w:history="1">
            <w:r w:rsidR="00FB3AC1" w:rsidRPr="00CD48A1">
              <w:rPr>
                <w:rStyle w:val="Hyperlink"/>
                <w:noProof/>
              </w:rPr>
              <w:t>Graphical user interface</w:t>
            </w:r>
            <w:r w:rsidR="00FB3AC1">
              <w:rPr>
                <w:noProof/>
                <w:webHidden/>
              </w:rPr>
              <w:tab/>
            </w:r>
            <w:r w:rsidR="00FB3AC1">
              <w:rPr>
                <w:noProof/>
                <w:webHidden/>
              </w:rPr>
              <w:fldChar w:fldCharType="begin"/>
            </w:r>
            <w:r w:rsidR="00FB3AC1">
              <w:rPr>
                <w:noProof/>
                <w:webHidden/>
              </w:rPr>
              <w:instrText xml:space="preserve"> PAGEREF _Toc6315821 \h </w:instrText>
            </w:r>
            <w:r w:rsidR="00FB3AC1">
              <w:rPr>
                <w:noProof/>
                <w:webHidden/>
              </w:rPr>
            </w:r>
            <w:r w:rsidR="00FB3AC1">
              <w:rPr>
                <w:noProof/>
                <w:webHidden/>
              </w:rPr>
              <w:fldChar w:fldCharType="separate"/>
            </w:r>
            <w:r w:rsidR="00FB3AC1">
              <w:rPr>
                <w:noProof/>
                <w:webHidden/>
              </w:rPr>
              <w:t>17</w:t>
            </w:r>
            <w:r w:rsidR="00FB3AC1">
              <w:rPr>
                <w:noProof/>
                <w:webHidden/>
              </w:rPr>
              <w:fldChar w:fldCharType="end"/>
            </w:r>
          </w:hyperlink>
        </w:p>
        <w:p w14:paraId="4CD85205" w14:textId="0ED1B422" w:rsidR="00FB3AC1" w:rsidRDefault="00030141">
          <w:pPr>
            <w:pStyle w:val="TOC2"/>
            <w:tabs>
              <w:tab w:val="right" w:leader="dot" w:pos="9016"/>
            </w:tabs>
            <w:rPr>
              <w:rFonts w:eastAsiaTheme="minorEastAsia"/>
              <w:noProof/>
              <w:lang w:eastAsia="en-GB"/>
            </w:rPr>
          </w:pPr>
          <w:hyperlink w:anchor="_Toc6315822" w:history="1">
            <w:r w:rsidR="00FB3AC1" w:rsidRPr="00CD48A1">
              <w:rPr>
                <w:rStyle w:val="Hyperlink"/>
                <w:noProof/>
              </w:rPr>
              <w:t>Standalone classification</w:t>
            </w:r>
            <w:r w:rsidR="00FB3AC1">
              <w:rPr>
                <w:noProof/>
                <w:webHidden/>
              </w:rPr>
              <w:tab/>
            </w:r>
            <w:r w:rsidR="00FB3AC1">
              <w:rPr>
                <w:noProof/>
                <w:webHidden/>
              </w:rPr>
              <w:fldChar w:fldCharType="begin"/>
            </w:r>
            <w:r w:rsidR="00FB3AC1">
              <w:rPr>
                <w:noProof/>
                <w:webHidden/>
              </w:rPr>
              <w:instrText xml:space="preserve"> PAGEREF _Toc6315822 \h </w:instrText>
            </w:r>
            <w:r w:rsidR="00FB3AC1">
              <w:rPr>
                <w:noProof/>
                <w:webHidden/>
              </w:rPr>
            </w:r>
            <w:r w:rsidR="00FB3AC1">
              <w:rPr>
                <w:noProof/>
                <w:webHidden/>
              </w:rPr>
              <w:fldChar w:fldCharType="separate"/>
            </w:r>
            <w:r w:rsidR="00FB3AC1">
              <w:rPr>
                <w:noProof/>
                <w:webHidden/>
              </w:rPr>
              <w:t>18</w:t>
            </w:r>
            <w:r w:rsidR="00FB3AC1">
              <w:rPr>
                <w:noProof/>
                <w:webHidden/>
              </w:rPr>
              <w:fldChar w:fldCharType="end"/>
            </w:r>
          </w:hyperlink>
        </w:p>
        <w:p w14:paraId="21CF6023" w14:textId="6A5B875B" w:rsidR="00FB3AC1" w:rsidRDefault="00030141">
          <w:pPr>
            <w:pStyle w:val="TOC2"/>
            <w:tabs>
              <w:tab w:val="right" w:leader="dot" w:pos="9016"/>
            </w:tabs>
            <w:rPr>
              <w:rFonts w:eastAsiaTheme="minorEastAsia"/>
              <w:noProof/>
              <w:lang w:eastAsia="en-GB"/>
            </w:rPr>
          </w:pPr>
          <w:hyperlink w:anchor="_Toc6315823" w:history="1">
            <w:r w:rsidR="00FB3AC1" w:rsidRPr="00CD48A1">
              <w:rPr>
                <w:rStyle w:val="Hyperlink"/>
                <w:noProof/>
              </w:rPr>
              <w:t>Large image search</w:t>
            </w:r>
            <w:r w:rsidR="00FB3AC1">
              <w:rPr>
                <w:noProof/>
                <w:webHidden/>
              </w:rPr>
              <w:tab/>
            </w:r>
            <w:r w:rsidR="00FB3AC1">
              <w:rPr>
                <w:noProof/>
                <w:webHidden/>
              </w:rPr>
              <w:fldChar w:fldCharType="begin"/>
            </w:r>
            <w:r w:rsidR="00FB3AC1">
              <w:rPr>
                <w:noProof/>
                <w:webHidden/>
              </w:rPr>
              <w:instrText xml:space="preserve"> PAGEREF _Toc6315823 \h </w:instrText>
            </w:r>
            <w:r w:rsidR="00FB3AC1">
              <w:rPr>
                <w:noProof/>
                <w:webHidden/>
              </w:rPr>
            </w:r>
            <w:r w:rsidR="00FB3AC1">
              <w:rPr>
                <w:noProof/>
                <w:webHidden/>
              </w:rPr>
              <w:fldChar w:fldCharType="separate"/>
            </w:r>
            <w:r w:rsidR="00FB3AC1">
              <w:rPr>
                <w:noProof/>
                <w:webHidden/>
              </w:rPr>
              <w:t>19</w:t>
            </w:r>
            <w:r w:rsidR="00FB3AC1">
              <w:rPr>
                <w:noProof/>
                <w:webHidden/>
              </w:rPr>
              <w:fldChar w:fldCharType="end"/>
            </w:r>
          </w:hyperlink>
        </w:p>
        <w:p w14:paraId="2BA7DBC8" w14:textId="3E7F9B5B" w:rsidR="00FB3AC1" w:rsidRDefault="00030141">
          <w:pPr>
            <w:pStyle w:val="TOC2"/>
            <w:tabs>
              <w:tab w:val="right" w:leader="dot" w:pos="9016"/>
            </w:tabs>
            <w:rPr>
              <w:rFonts w:eastAsiaTheme="minorEastAsia"/>
              <w:noProof/>
              <w:lang w:eastAsia="en-GB"/>
            </w:rPr>
          </w:pPr>
          <w:hyperlink w:anchor="_Toc6315824" w:history="1">
            <w:r w:rsidR="00FB3AC1" w:rsidRPr="00CD48A1">
              <w:rPr>
                <w:rStyle w:val="Hyperlink"/>
                <w:noProof/>
              </w:rPr>
              <w:t>Saving of results</w:t>
            </w:r>
            <w:r w:rsidR="00FB3AC1">
              <w:rPr>
                <w:noProof/>
                <w:webHidden/>
              </w:rPr>
              <w:tab/>
            </w:r>
            <w:r w:rsidR="00FB3AC1">
              <w:rPr>
                <w:noProof/>
                <w:webHidden/>
              </w:rPr>
              <w:fldChar w:fldCharType="begin"/>
            </w:r>
            <w:r w:rsidR="00FB3AC1">
              <w:rPr>
                <w:noProof/>
                <w:webHidden/>
              </w:rPr>
              <w:instrText xml:space="preserve"> PAGEREF _Toc6315824 \h </w:instrText>
            </w:r>
            <w:r w:rsidR="00FB3AC1">
              <w:rPr>
                <w:noProof/>
                <w:webHidden/>
              </w:rPr>
            </w:r>
            <w:r w:rsidR="00FB3AC1">
              <w:rPr>
                <w:noProof/>
                <w:webHidden/>
              </w:rPr>
              <w:fldChar w:fldCharType="separate"/>
            </w:r>
            <w:r w:rsidR="00FB3AC1">
              <w:rPr>
                <w:noProof/>
                <w:webHidden/>
              </w:rPr>
              <w:t>20</w:t>
            </w:r>
            <w:r w:rsidR="00FB3AC1">
              <w:rPr>
                <w:noProof/>
                <w:webHidden/>
              </w:rPr>
              <w:fldChar w:fldCharType="end"/>
            </w:r>
          </w:hyperlink>
        </w:p>
        <w:p w14:paraId="61A762EB" w14:textId="29F20A6D" w:rsidR="00FB3AC1" w:rsidRDefault="00030141">
          <w:pPr>
            <w:pStyle w:val="TOC1"/>
            <w:tabs>
              <w:tab w:val="right" w:leader="dot" w:pos="9016"/>
            </w:tabs>
            <w:rPr>
              <w:rFonts w:eastAsiaTheme="minorEastAsia"/>
              <w:noProof/>
              <w:lang w:eastAsia="en-GB"/>
            </w:rPr>
          </w:pPr>
          <w:hyperlink w:anchor="_Toc6315825" w:history="1">
            <w:r w:rsidR="00FB3AC1" w:rsidRPr="00CD48A1">
              <w:rPr>
                <w:rStyle w:val="Hyperlink"/>
                <w:noProof/>
              </w:rPr>
              <w:t>Project Planning</w:t>
            </w:r>
            <w:r w:rsidR="00FB3AC1">
              <w:rPr>
                <w:noProof/>
                <w:webHidden/>
              </w:rPr>
              <w:tab/>
            </w:r>
            <w:r w:rsidR="00FB3AC1">
              <w:rPr>
                <w:noProof/>
                <w:webHidden/>
              </w:rPr>
              <w:fldChar w:fldCharType="begin"/>
            </w:r>
            <w:r w:rsidR="00FB3AC1">
              <w:rPr>
                <w:noProof/>
                <w:webHidden/>
              </w:rPr>
              <w:instrText xml:space="preserve"> PAGEREF _Toc6315825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6D8AB459" w14:textId="4DEDD7C9" w:rsidR="00FB3AC1" w:rsidRDefault="00030141">
          <w:pPr>
            <w:pStyle w:val="TOC2"/>
            <w:tabs>
              <w:tab w:val="right" w:leader="dot" w:pos="9016"/>
            </w:tabs>
            <w:rPr>
              <w:rFonts w:eastAsiaTheme="minorEastAsia"/>
              <w:noProof/>
              <w:lang w:eastAsia="en-GB"/>
            </w:rPr>
          </w:pPr>
          <w:hyperlink w:anchor="_Toc6315826" w:history="1">
            <w:r w:rsidR="00FB3AC1" w:rsidRPr="00CD48A1">
              <w:rPr>
                <w:rStyle w:val="Hyperlink"/>
                <w:noProof/>
              </w:rPr>
              <w:t>Momentum</w:t>
            </w:r>
            <w:r w:rsidR="00FB3AC1">
              <w:rPr>
                <w:noProof/>
                <w:webHidden/>
              </w:rPr>
              <w:tab/>
            </w:r>
            <w:r w:rsidR="00FB3AC1">
              <w:rPr>
                <w:noProof/>
                <w:webHidden/>
              </w:rPr>
              <w:fldChar w:fldCharType="begin"/>
            </w:r>
            <w:r w:rsidR="00FB3AC1">
              <w:rPr>
                <w:noProof/>
                <w:webHidden/>
              </w:rPr>
              <w:instrText xml:space="preserve"> PAGEREF _Toc6315826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7D35B882" w14:textId="7CC4EC26" w:rsidR="00FB3AC1" w:rsidRDefault="00030141">
          <w:pPr>
            <w:pStyle w:val="TOC2"/>
            <w:tabs>
              <w:tab w:val="right" w:leader="dot" w:pos="9016"/>
            </w:tabs>
            <w:rPr>
              <w:rFonts w:eastAsiaTheme="minorEastAsia"/>
              <w:noProof/>
              <w:lang w:eastAsia="en-GB"/>
            </w:rPr>
          </w:pPr>
          <w:hyperlink w:anchor="_Toc6315827" w:history="1">
            <w:r w:rsidR="00FB3AC1" w:rsidRPr="00CD48A1">
              <w:rPr>
                <w:rStyle w:val="Hyperlink"/>
                <w:noProof/>
              </w:rPr>
              <w:t>Adapting to change and dealing with risks</w:t>
            </w:r>
            <w:r w:rsidR="00FB3AC1">
              <w:rPr>
                <w:noProof/>
                <w:webHidden/>
              </w:rPr>
              <w:tab/>
            </w:r>
            <w:r w:rsidR="00FB3AC1">
              <w:rPr>
                <w:noProof/>
                <w:webHidden/>
              </w:rPr>
              <w:fldChar w:fldCharType="begin"/>
            </w:r>
            <w:r w:rsidR="00FB3AC1">
              <w:rPr>
                <w:noProof/>
                <w:webHidden/>
              </w:rPr>
              <w:instrText xml:space="preserve"> PAGEREF _Toc6315827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10F44EF0" w14:textId="251C504F" w:rsidR="00FB3AC1" w:rsidRDefault="00030141">
          <w:pPr>
            <w:pStyle w:val="TOC2"/>
            <w:tabs>
              <w:tab w:val="right" w:leader="dot" w:pos="9016"/>
            </w:tabs>
            <w:rPr>
              <w:rFonts w:eastAsiaTheme="minorEastAsia"/>
              <w:noProof/>
              <w:lang w:eastAsia="en-GB"/>
            </w:rPr>
          </w:pPr>
          <w:hyperlink w:anchor="_Toc6315828" w:history="1">
            <w:r w:rsidR="00FB3AC1" w:rsidRPr="00CD48A1">
              <w:rPr>
                <w:rStyle w:val="Hyperlink"/>
                <w:noProof/>
              </w:rPr>
              <w:t>Achievement</w:t>
            </w:r>
            <w:r w:rsidR="00FB3AC1">
              <w:rPr>
                <w:noProof/>
                <w:webHidden/>
              </w:rPr>
              <w:tab/>
            </w:r>
            <w:r w:rsidR="00FB3AC1">
              <w:rPr>
                <w:noProof/>
                <w:webHidden/>
              </w:rPr>
              <w:fldChar w:fldCharType="begin"/>
            </w:r>
            <w:r w:rsidR="00FB3AC1">
              <w:rPr>
                <w:noProof/>
                <w:webHidden/>
              </w:rPr>
              <w:instrText xml:space="preserve"> PAGEREF _Toc6315828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0784FC79" w14:textId="116A313F" w:rsidR="00FB3AC1" w:rsidRDefault="00030141">
          <w:pPr>
            <w:pStyle w:val="TOC2"/>
            <w:tabs>
              <w:tab w:val="right" w:leader="dot" w:pos="9016"/>
            </w:tabs>
            <w:rPr>
              <w:rFonts w:eastAsiaTheme="minorEastAsia"/>
              <w:noProof/>
              <w:lang w:eastAsia="en-GB"/>
            </w:rPr>
          </w:pPr>
          <w:hyperlink w:anchor="_Toc6315829" w:history="1">
            <w:r w:rsidR="00FB3AC1" w:rsidRPr="00CD48A1">
              <w:rPr>
                <w:rStyle w:val="Hyperlink"/>
                <w:noProof/>
              </w:rPr>
              <w:t>Performance</w:t>
            </w:r>
            <w:r w:rsidR="00FB3AC1">
              <w:rPr>
                <w:noProof/>
                <w:webHidden/>
              </w:rPr>
              <w:tab/>
            </w:r>
            <w:r w:rsidR="00FB3AC1">
              <w:rPr>
                <w:noProof/>
                <w:webHidden/>
              </w:rPr>
              <w:fldChar w:fldCharType="begin"/>
            </w:r>
            <w:r w:rsidR="00FB3AC1">
              <w:rPr>
                <w:noProof/>
                <w:webHidden/>
              </w:rPr>
              <w:instrText xml:space="preserve"> PAGEREF _Toc6315829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13D652AD" w14:textId="51E075DB" w:rsidR="00FB3AC1" w:rsidRDefault="00030141">
          <w:pPr>
            <w:pStyle w:val="TOC2"/>
            <w:tabs>
              <w:tab w:val="right" w:leader="dot" w:pos="9016"/>
            </w:tabs>
            <w:rPr>
              <w:rFonts w:eastAsiaTheme="minorEastAsia"/>
              <w:noProof/>
              <w:lang w:eastAsia="en-GB"/>
            </w:rPr>
          </w:pPr>
          <w:hyperlink w:anchor="_Toc6315830" w:history="1">
            <w:r w:rsidR="00FB3AC1" w:rsidRPr="00CD48A1">
              <w:rPr>
                <w:rStyle w:val="Hyperlink"/>
                <w:noProof/>
              </w:rPr>
              <w:t>What have I learnt?</w:t>
            </w:r>
            <w:r w:rsidR="00FB3AC1">
              <w:rPr>
                <w:noProof/>
                <w:webHidden/>
              </w:rPr>
              <w:tab/>
            </w:r>
            <w:r w:rsidR="00FB3AC1">
              <w:rPr>
                <w:noProof/>
                <w:webHidden/>
              </w:rPr>
              <w:fldChar w:fldCharType="begin"/>
            </w:r>
            <w:r w:rsidR="00FB3AC1">
              <w:rPr>
                <w:noProof/>
                <w:webHidden/>
              </w:rPr>
              <w:instrText xml:space="preserve"> PAGEREF _Toc6315830 \h </w:instrText>
            </w:r>
            <w:r w:rsidR="00FB3AC1">
              <w:rPr>
                <w:noProof/>
                <w:webHidden/>
              </w:rPr>
            </w:r>
            <w:r w:rsidR="00FB3AC1">
              <w:rPr>
                <w:noProof/>
                <w:webHidden/>
              </w:rPr>
              <w:fldChar w:fldCharType="separate"/>
            </w:r>
            <w:r w:rsidR="00FB3AC1">
              <w:rPr>
                <w:noProof/>
                <w:webHidden/>
              </w:rPr>
              <w:t>22</w:t>
            </w:r>
            <w:r w:rsidR="00FB3AC1">
              <w:rPr>
                <w:noProof/>
                <w:webHidden/>
              </w:rPr>
              <w:fldChar w:fldCharType="end"/>
            </w:r>
          </w:hyperlink>
        </w:p>
        <w:p w14:paraId="202E6A7A" w14:textId="0F3BA3F1" w:rsidR="00FB3AC1" w:rsidRDefault="00030141">
          <w:pPr>
            <w:pStyle w:val="TOC1"/>
            <w:tabs>
              <w:tab w:val="right" w:leader="dot" w:pos="9016"/>
            </w:tabs>
            <w:rPr>
              <w:rFonts w:eastAsiaTheme="minorEastAsia"/>
              <w:noProof/>
              <w:lang w:eastAsia="en-GB"/>
            </w:rPr>
          </w:pPr>
          <w:hyperlink w:anchor="_Toc6315831" w:history="1">
            <w:r w:rsidR="00FB3AC1" w:rsidRPr="00CD48A1">
              <w:rPr>
                <w:rStyle w:val="Hyperlink"/>
                <w:noProof/>
              </w:rPr>
              <w:t>Conclusion</w:t>
            </w:r>
            <w:r w:rsidR="00FB3AC1">
              <w:rPr>
                <w:noProof/>
                <w:webHidden/>
              </w:rPr>
              <w:tab/>
            </w:r>
            <w:r w:rsidR="00FB3AC1">
              <w:rPr>
                <w:noProof/>
                <w:webHidden/>
              </w:rPr>
              <w:fldChar w:fldCharType="begin"/>
            </w:r>
            <w:r w:rsidR="00FB3AC1">
              <w:rPr>
                <w:noProof/>
                <w:webHidden/>
              </w:rPr>
              <w:instrText xml:space="preserve"> PAGEREF _Toc6315831 \h </w:instrText>
            </w:r>
            <w:r w:rsidR="00FB3AC1">
              <w:rPr>
                <w:noProof/>
                <w:webHidden/>
              </w:rPr>
            </w:r>
            <w:r w:rsidR="00FB3AC1">
              <w:rPr>
                <w:noProof/>
                <w:webHidden/>
              </w:rPr>
              <w:fldChar w:fldCharType="separate"/>
            </w:r>
            <w:r w:rsidR="00FB3AC1">
              <w:rPr>
                <w:noProof/>
                <w:webHidden/>
              </w:rPr>
              <w:t>23</w:t>
            </w:r>
            <w:r w:rsidR="00FB3AC1">
              <w:rPr>
                <w:noProof/>
                <w:webHidden/>
              </w:rPr>
              <w:fldChar w:fldCharType="end"/>
            </w:r>
          </w:hyperlink>
        </w:p>
        <w:p w14:paraId="2FB78391" w14:textId="51400B62" w:rsidR="00FB3AC1" w:rsidRDefault="00030141">
          <w:pPr>
            <w:pStyle w:val="TOC1"/>
            <w:tabs>
              <w:tab w:val="right" w:leader="dot" w:pos="9016"/>
            </w:tabs>
            <w:rPr>
              <w:rFonts w:eastAsiaTheme="minorEastAsia"/>
              <w:noProof/>
              <w:lang w:eastAsia="en-GB"/>
            </w:rPr>
          </w:pPr>
          <w:hyperlink w:anchor="_Toc6315832" w:history="1">
            <w:r w:rsidR="00FB3AC1" w:rsidRPr="00CD48A1">
              <w:rPr>
                <w:rStyle w:val="Hyperlink"/>
                <w:noProof/>
              </w:rPr>
              <w:t>References</w:t>
            </w:r>
            <w:r w:rsidR="00FB3AC1">
              <w:rPr>
                <w:noProof/>
                <w:webHidden/>
              </w:rPr>
              <w:tab/>
            </w:r>
            <w:r w:rsidR="00FB3AC1">
              <w:rPr>
                <w:noProof/>
                <w:webHidden/>
              </w:rPr>
              <w:fldChar w:fldCharType="begin"/>
            </w:r>
            <w:r w:rsidR="00FB3AC1">
              <w:rPr>
                <w:noProof/>
                <w:webHidden/>
              </w:rPr>
              <w:instrText xml:space="preserve"> PAGEREF _Toc6315832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2E3F22D3" w14:textId="196A3DFA" w:rsidR="00FB3AC1" w:rsidRDefault="00030141">
          <w:pPr>
            <w:pStyle w:val="TOC1"/>
            <w:tabs>
              <w:tab w:val="right" w:leader="dot" w:pos="9016"/>
            </w:tabs>
            <w:rPr>
              <w:rFonts w:eastAsiaTheme="minorEastAsia"/>
              <w:noProof/>
              <w:lang w:eastAsia="en-GB"/>
            </w:rPr>
          </w:pPr>
          <w:hyperlink w:anchor="_Toc6315833" w:history="1">
            <w:r w:rsidR="00FB3AC1" w:rsidRPr="00CD48A1">
              <w:rPr>
                <w:rStyle w:val="Hyperlink"/>
                <w:noProof/>
              </w:rPr>
              <w:t>Appendices</w:t>
            </w:r>
            <w:r w:rsidR="00FB3AC1">
              <w:rPr>
                <w:noProof/>
                <w:webHidden/>
              </w:rPr>
              <w:tab/>
            </w:r>
            <w:r w:rsidR="00FB3AC1">
              <w:rPr>
                <w:noProof/>
                <w:webHidden/>
              </w:rPr>
              <w:fldChar w:fldCharType="begin"/>
            </w:r>
            <w:r w:rsidR="00FB3AC1">
              <w:rPr>
                <w:noProof/>
                <w:webHidden/>
              </w:rPr>
              <w:instrText xml:space="preserve"> PAGEREF _Toc6315833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4727C7A0" w14:textId="09516D9A" w:rsidR="00FB3AC1" w:rsidRDefault="00030141">
          <w:pPr>
            <w:pStyle w:val="TOC2"/>
            <w:tabs>
              <w:tab w:val="right" w:leader="dot" w:pos="9016"/>
            </w:tabs>
            <w:rPr>
              <w:rFonts w:eastAsiaTheme="minorEastAsia"/>
              <w:noProof/>
              <w:lang w:eastAsia="en-GB"/>
            </w:rPr>
          </w:pPr>
          <w:hyperlink w:anchor="_Toc6315834" w:history="1">
            <w:r w:rsidR="00FB3AC1" w:rsidRPr="00CD48A1">
              <w:rPr>
                <w:rStyle w:val="Hyperlink"/>
                <w:noProof/>
              </w:rPr>
              <w:t>Sustainability</w:t>
            </w:r>
            <w:r w:rsidR="00FB3AC1">
              <w:rPr>
                <w:noProof/>
                <w:webHidden/>
              </w:rPr>
              <w:tab/>
            </w:r>
            <w:r w:rsidR="00FB3AC1">
              <w:rPr>
                <w:noProof/>
                <w:webHidden/>
              </w:rPr>
              <w:fldChar w:fldCharType="begin"/>
            </w:r>
            <w:r w:rsidR="00FB3AC1">
              <w:rPr>
                <w:noProof/>
                <w:webHidden/>
              </w:rPr>
              <w:instrText xml:space="preserve"> PAGEREF _Toc6315834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5C223032" w14:textId="13864D83" w:rsidR="00FB3AC1" w:rsidRDefault="00030141">
          <w:pPr>
            <w:pStyle w:val="TOC2"/>
            <w:tabs>
              <w:tab w:val="right" w:leader="dot" w:pos="9016"/>
            </w:tabs>
            <w:rPr>
              <w:rFonts w:eastAsiaTheme="minorEastAsia"/>
              <w:noProof/>
              <w:lang w:eastAsia="en-GB"/>
            </w:rPr>
          </w:pPr>
          <w:hyperlink w:anchor="_Toc6315835" w:history="1">
            <w:r w:rsidR="00FB3AC1" w:rsidRPr="00CD48A1">
              <w:rPr>
                <w:rStyle w:val="Hyperlink"/>
                <w:noProof/>
              </w:rPr>
              <w:t>Legal</w:t>
            </w:r>
            <w:r w:rsidR="00FB3AC1">
              <w:rPr>
                <w:noProof/>
                <w:webHidden/>
              </w:rPr>
              <w:tab/>
            </w:r>
            <w:r w:rsidR="00FB3AC1">
              <w:rPr>
                <w:noProof/>
                <w:webHidden/>
              </w:rPr>
              <w:fldChar w:fldCharType="begin"/>
            </w:r>
            <w:r w:rsidR="00FB3AC1">
              <w:rPr>
                <w:noProof/>
                <w:webHidden/>
              </w:rPr>
              <w:instrText xml:space="preserve"> PAGEREF _Toc6315835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269FDDA9" w14:textId="04658D12" w:rsidR="00FB3AC1" w:rsidRDefault="00030141">
          <w:pPr>
            <w:pStyle w:val="TOC2"/>
            <w:tabs>
              <w:tab w:val="right" w:leader="dot" w:pos="9016"/>
            </w:tabs>
            <w:rPr>
              <w:rFonts w:eastAsiaTheme="minorEastAsia"/>
              <w:noProof/>
              <w:lang w:eastAsia="en-GB"/>
            </w:rPr>
          </w:pPr>
          <w:hyperlink w:anchor="_Toc6315836" w:history="1">
            <w:r w:rsidR="00FB3AC1" w:rsidRPr="00CD48A1">
              <w:rPr>
                <w:rStyle w:val="Hyperlink"/>
                <w:noProof/>
              </w:rPr>
              <w:t>Ethical</w:t>
            </w:r>
            <w:r w:rsidR="00FB3AC1">
              <w:rPr>
                <w:noProof/>
                <w:webHidden/>
              </w:rPr>
              <w:tab/>
            </w:r>
            <w:r w:rsidR="00FB3AC1">
              <w:rPr>
                <w:noProof/>
                <w:webHidden/>
              </w:rPr>
              <w:fldChar w:fldCharType="begin"/>
            </w:r>
            <w:r w:rsidR="00FB3AC1">
              <w:rPr>
                <w:noProof/>
                <w:webHidden/>
              </w:rPr>
              <w:instrText xml:space="preserve"> PAGEREF _Toc6315836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5E075AA9" w14:textId="7C5F46CF" w:rsidR="00FB3AC1" w:rsidRDefault="00030141">
          <w:pPr>
            <w:pStyle w:val="TOC2"/>
            <w:tabs>
              <w:tab w:val="right" w:leader="dot" w:pos="9016"/>
            </w:tabs>
            <w:rPr>
              <w:rFonts w:eastAsiaTheme="minorEastAsia"/>
              <w:noProof/>
              <w:lang w:eastAsia="en-GB"/>
            </w:rPr>
          </w:pPr>
          <w:hyperlink w:anchor="_Toc6315837" w:history="1">
            <w:r w:rsidR="00FB3AC1" w:rsidRPr="00CD48A1">
              <w:rPr>
                <w:rStyle w:val="Hyperlink"/>
                <w:noProof/>
              </w:rPr>
              <w:t>Intellectual property</w:t>
            </w:r>
            <w:r w:rsidR="00FB3AC1">
              <w:rPr>
                <w:noProof/>
                <w:webHidden/>
              </w:rPr>
              <w:tab/>
            </w:r>
            <w:r w:rsidR="00FB3AC1">
              <w:rPr>
                <w:noProof/>
                <w:webHidden/>
              </w:rPr>
              <w:fldChar w:fldCharType="begin"/>
            </w:r>
            <w:r w:rsidR="00FB3AC1">
              <w:rPr>
                <w:noProof/>
                <w:webHidden/>
              </w:rPr>
              <w:instrText xml:space="preserve"> PAGEREF _Toc6315837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49688801" w14:textId="6450C10E" w:rsidR="00BA2C40" w:rsidRDefault="00BA2C40">
          <w:r>
            <w:rPr>
              <w:b/>
              <w:bCs/>
              <w:noProof/>
            </w:rPr>
            <w:fldChar w:fldCharType="end"/>
          </w:r>
        </w:p>
      </w:sdtContent>
    </w:sdt>
    <w:p w14:paraId="23604845" w14:textId="2E79AC51" w:rsidR="00454660" w:rsidRDefault="00BA2C40" w:rsidP="00BA2C40">
      <w:pPr>
        <w:pStyle w:val="Heading1"/>
      </w:pPr>
      <w:bookmarkStart w:id="1" w:name="_Toc6315802"/>
      <w:r>
        <w:t>Acknowledgements</w:t>
      </w:r>
      <w:bookmarkEnd w:id="1"/>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2" w:name="_Toc6315803"/>
      <w:r>
        <w:lastRenderedPageBreak/>
        <w:t>Abstract</w:t>
      </w:r>
      <w:bookmarkEnd w:id="2"/>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2" w:author="Sebastian Halder" w:date="2019-03-11T14:17:00Z"/>
          <w:color w:val="auto"/>
          <w:sz w:val="22"/>
          <w:szCs w:val="22"/>
        </w:rPr>
      </w:pPr>
    </w:p>
    <w:p w14:paraId="45604117" w14:textId="77777777" w:rsidR="00B7203B" w:rsidRPr="00D944B7" w:rsidDel="00143D8C" w:rsidRDefault="00B7203B" w:rsidP="00B7203B">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5" w:name="_Toc6315804"/>
      <w: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3075BD">
            <w:pPr>
              <w:rPr>
                <w:b/>
              </w:rPr>
            </w:pPr>
            <w:r>
              <w:rPr>
                <w:b/>
              </w:rPr>
              <w:t>Symbol</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22925251" w:rsidR="00B73D45" w:rsidRDefault="00E70778" w:rsidP="003075BD">
            <w:r>
              <w:t>UUID</w:t>
            </w:r>
          </w:p>
        </w:tc>
        <w:tc>
          <w:tcPr>
            <w:tcW w:w="6753" w:type="dxa"/>
          </w:tcPr>
          <w:p w14:paraId="3FF113D7" w14:textId="41327F62" w:rsidR="00B73D45" w:rsidRDefault="00E70778" w:rsidP="003075BD">
            <w:r>
              <w:t>Universally Unique Identifier</w:t>
            </w:r>
          </w:p>
        </w:tc>
      </w:tr>
      <w:tr w:rsidR="00B73D45" w14:paraId="4D16E91A" w14:textId="77777777" w:rsidTr="00AC73FE">
        <w:tc>
          <w:tcPr>
            <w:tcW w:w="2263" w:type="dxa"/>
          </w:tcPr>
          <w:p w14:paraId="05AA8182" w14:textId="0FA7F719" w:rsidR="00B73D45" w:rsidRDefault="00D01798" w:rsidP="003075BD">
            <w:r>
              <w:t>CNN</w:t>
            </w:r>
          </w:p>
        </w:tc>
        <w:tc>
          <w:tcPr>
            <w:tcW w:w="6753" w:type="dxa"/>
          </w:tcPr>
          <w:p w14:paraId="7936F9B7" w14:textId="23589C85" w:rsidR="00B73D45" w:rsidRDefault="00D01798" w:rsidP="003075BD">
            <w:r>
              <w:t>Convolutional Neural Network</w:t>
            </w:r>
          </w:p>
        </w:tc>
      </w:tr>
      <w:tr w:rsidR="00375FF1" w14:paraId="1739D06D" w14:textId="77777777" w:rsidTr="00AC73FE">
        <w:tc>
          <w:tcPr>
            <w:tcW w:w="2263" w:type="dxa"/>
          </w:tcPr>
          <w:p w14:paraId="1F127B9A" w14:textId="6A20D96E" w:rsidR="00375FF1" w:rsidRDefault="00375FF1" w:rsidP="003075BD">
            <w:r>
              <w:t>MVP</w:t>
            </w:r>
          </w:p>
        </w:tc>
        <w:tc>
          <w:tcPr>
            <w:tcW w:w="6753" w:type="dxa"/>
          </w:tcPr>
          <w:p w14:paraId="231C7ED1" w14:textId="3D4A28B7" w:rsidR="00375FF1" w:rsidRDefault="00375FF1" w:rsidP="003075BD">
            <w:r>
              <w:t>Minimum viable product</w:t>
            </w:r>
          </w:p>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EB5FD9">
      <w:pPr>
        <w:pStyle w:val="Heading1"/>
      </w:pPr>
      <w:bookmarkStart w:id="56" w:name="_Toc6315805"/>
      <w:r>
        <w:lastRenderedPageBreak/>
        <w:t>Project Aims and Objectives</w:t>
      </w:r>
      <w:bookmarkEnd w:id="56"/>
    </w:p>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7" w:name="_Toc527681424"/>
      <w:bookmarkStart w:id="58" w:name="_Toc6315806"/>
      <w:r>
        <w:t xml:space="preserve">Primary </w:t>
      </w:r>
      <w:bookmarkEnd w:id="57"/>
      <w:r>
        <w:t>Objectives</w:t>
      </w:r>
      <w:bookmarkEnd w:id="58"/>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59"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0" w:name="_Toc6315807"/>
      <w:r>
        <w:t>Additional goals</w:t>
      </w:r>
      <w:bookmarkEnd w:id="59"/>
      <w:bookmarkEnd w:id="60"/>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1" w:name="_Toc6315808"/>
      <w:r>
        <w:lastRenderedPageBreak/>
        <w:t>Methods</w:t>
      </w:r>
      <w:bookmarkEnd w:id="61"/>
    </w:p>
    <w:p w14:paraId="1D307028" w14:textId="59070017" w:rsidR="00CE20BD" w:rsidRDefault="003C04A6" w:rsidP="00EA4A8A">
      <w:pPr>
        <w:pStyle w:val="Heading2"/>
      </w:pPr>
      <w:bookmarkStart w:id="62" w:name="_Toc6315809"/>
      <w:r>
        <w:t>Internal and External Libraries</w:t>
      </w:r>
      <w:bookmarkEnd w:id="62"/>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2D3C33">
      <w:pPr>
        <w:pStyle w:val="Heading4"/>
      </w:pPr>
      <w:r>
        <w:t>OpenCV</w:t>
      </w:r>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2D3C33">
      <w:pPr>
        <w:pStyle w:val="Heading4"/>
      </w:pPr>
      <w:proofErr w:type="spellStart"/>
      <w:r>
        <w:t>Scikit</w:t>
      </w:r>
      <w:proofErr w:type="spellEnd"/>
      <w:r>
        <w:t>-L</w:t>
      </w:r>
      <w:r w:rsidR="003075BD">
        <w:t>earn</w:t>
      </w:r>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2D3C33">
      <w:pPr>
        <w:pStyle w:val="Heading4"/>
      </w:pPr>
      <w:proofErr w:type="spellStart"/>
      <w:r>
        <w:t>Scikit</w:t>
      </w:r>
      <w:proofErr w:type="spellEnd"/>
      <w:r>
        <w:t>-I</w:t>
      </w:r>
      <w:r w:rsidR="003075BD">
        <w:t>mage</w:t>
      </w:r>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2D3C33">
      <w:pPr>
        <w:pStyle w:val="Heading4"/>
      </w:pPr>
      <w:r>
        <w:t>FPDF</w:t>
      </w:r>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2D3C33">
      <w:pPr>
        <w:pStyle w:val="Heading4"/>
      </w:pPr>
      <w:r>
        <w:t>NumP</w:t>
      </w:r>
      <w:r w:rsidR="003C04A6">
        <w:t>y</w:t>
      </w:r>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2D3C33">
      <w:pPr>
        <w:pStyle w:val="Heading4"/>
      </w:pPr>
      <w:r>
        <w:t>Matplotlib</w:t>
      </w:r>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2D3C33">
      <w:pPr>
        <w:pStyle w:val="Heading4"/>
      </w:pPr>
      <w:r>
        <w:t>Tkinter</w:t>
      </w:r>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2D3C33">
      <w:pPr>
        <w:pStyle w:val="Heading4"/>
      </w:pPr>
      <w:r>
        <w:lastRenderedPageBreak/>
        <w:t>PIL</w:t>
      </w:r>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6A2A28">
      <w:pPr>
        <w:pStyle w:val="Heading2"/>
      </w:pPr>
      <w:bookmarkStart w:id="63" w:name="_Toc6315810"/>
      <w:r>
        <w:lastRenderedPageBreak/>
        <w:t xml:space="preserve">Data </w:t>
      </w:r>
      <w:r w:rsidR="006411A2">
        <w:t>set</w:t>
      </w:r>
      <w:bookmarkEnd w:id="63"/>
    </w:p>
    <w:p w14:paraId="25AED1C6" w14:textId="424E0E0C" w:rsidR="00CD4410" w:rsidRPr="00CD4410" w:rsidRDefault="00CD4410" w:rsidP="00CD4410">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64" w:name="_Toc6315811"/>
      <w:r>
        <w:t>Images</w:t>
      </w:r>
      <w:bookmarkEnd w:id="64"/>
    </w:p>
    <w:p w14:paraId="6F961418" w14:textId="50755C2A"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1</w:t>
      </w:r>
      <w:r w:rsidR="009E60F2">
        <w:rPr>
          <w:noProof/>
        </w:rPr>
        <w:fldChar w:fldCharType="end"/>
      </w:r>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lastRenderedPageBreak/>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2</w:t>
      </w:r>
      <w:r w:rsidR="009E60F2">
        <w:rPr>
          <w:noProof/>
        </w:rPr>
        <w:fldChar w:fldCharType="end"/>
      </w:r>
      <w:r w:rsidR="00475A83">
        <w:t xml:space="preserve">: Image not included in data </w:t>
      </w:r>
      <w:r w:rsidR="00926F6A">
        <w:t>showing two aircraft</w:t>
      </w:r>
    </w:p>
    <w:p w14:paraId="26AB6AE5" w14:textId="54527889" w:rsidR="00926F6A" w:rsidRPr="00926F6A" w:rsidRDefault="00926F6A" w:rsidP="00926F6A">
      <w:r>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65" w:name="_Toc6315812"/>
      <w:r>
        <w:t>Parsing</w:t>
      </w:r>
      <w:bookmarkEnd w:id="65"/>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F350B7">
      <w:pPr>
        <w:pStyle w:val="Heading2"/>
      </w:pPr>
      <w:bookmarkStart w:id="66" w:name="_Toc6315813"/>
      <w:r>
        <w:t>Pre-Processing</w:t>
      </w:r>
      <w:bookmarkEnd w:id="66"/>
    </w:p>
    <w:p w14:paraId="79AEDE39" w14:textId="36FEB1D9" w:rsidR="0043080A" w:rsidRPr="0043080A" w:rsidRDefault="0043080A" w:rsidP="0043080A">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67" w:name="_Toc6315814"/>
      <w:r>
        <w:t>Histogram of oriented gradients</w:t>
      </w:r>
      <w:bookmarkEnd w:id="67"/>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 xml:space="preserve">Contrast normalisation is a simple image enhancement technique that changes the range of image intensity values. Minimum and maximum values are supplied to a normalisation function which are </w:t>
      </w:r>
      <w:r>
        <w:lastRenderedPageBreak/>
        <w:t>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030141" w:rsidRPr="0020086C" w:rsidRDefault="00030141" w:rsidP="0040223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030141" w:rsidRPr="0020086C" w:rsidRDefault="00030141" w:rsidP="0040223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68" w:name="_Toc6315815"/>
      <w:r>
        <w:t>Feature vector</w:t>
      </w:r>
      <w:bookmarkEnd w:id="68"/>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w:t>
      </w:r>
      <w:r w:rsidR="00D02AFA">
        <w:lastRenderedPageBreak/>
        <w:t xml:space="preserve">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4</w:t>
      </w:r>
      <w:r w:rsidR="009E60F2">
        <w:rPr>
          <w:noProof/>
        </w:rPr>
        <w:fldChar w:fldCharType="end"/>
      </w:r>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pPr>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D02AFA">
      <w:pPr>
        <w:pStyle w:val="Heading2"/>
      </w:pPr>
      <w:bookmarkStart w:id="69" w:name="_Toc6315816"/>
      <w:r>
        <w:lastRenderedPageBreak/>
        <w:t>Machine learning</w:t>
      </w:r>
      <w:bookmarkEnd w:id="69"/>
    </w:p>
    <w:p w14:paraId="78F8B680" w14:textId="7D0A499C" w:rsidR="0043080A" w:rsidRPr="0043080A" w:rsidRDefault="00EC1EFB" w:rsidP="0043080A">
      <w:r>
        <w:t>This chapter explains the machine learning techniques used during this project to classify images of aircraft and ground.</w:t>
      </w:r>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0" w:name="_Toc6315817"/>
      <w:r>
        <w:t>Supervised learning</w:t>
      </w:r>
      <w:bookmarkEnd w:id="70"/>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71" w:name="_Toc6315818"/>
      <w:r>
        <w:t>Support vector machines</w:t>
      </w:r>
      <w:bookmarkEnd w:id="71"/>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w:t>
      </w:r>
      <w:r w:rsidR="00C9276C">
        <w:lastRenderedPageBreak/>
        <w:t>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r w:rsidR="009E60F2">
        <w:fldChar w:fldCharType="begin"/>
      </w:r>
      <w:r w:rsidR="009E60F2">
        <w:instrText xml:space="preserve"> SEQ Figure \* ARABIC </w:instrText>
      </w:r>
      <w:r w:rsidR="009E60F2">
        <w:fldChar w:fldCharType="separate"/>
      </w:r>
      <w:r w:rsidR="0020449B">
        <w:rPr>
          <w:noProof/>
        </w:rPr>
        <w:t>5</w:t>
      </w:r>
      <w:r w:rsidR="009E60F2">
        <w:rPr>
          <w:noProof/>
        </w:rPr>
        <w:fldChar w:fldCharType="end"/>
      </w:r>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6</w:t>
      </w:r>
      <w:r w:rsidR="009E60F2">
        <w:rPr>
          <w:noProof/>
        </w:rPr>
        <w:fldChar w:fldCharType="end"/>
      </w:r>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7</w:t>
      </w:r>
      <w:r w:rsidR="009E60F2">
        <w:rPr>
          <w:noProof/>
        </w:rPr>
        <w:fldChar w:fldCharType="end"/>
      </w:r>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72" w:name="_Toc6315819"/>
      <w:r>
        <w:t>Cross validation</w:t>
      </w:r>
      <w:bookmarkEnd w:id="72"/>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w:t>
      </w:r>
      <w:r w:rsidR="007F061A">
        <w:lastRenderedPageBreak/>
        <w:t xml:space="preserve">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683808">
      <w:pPr>
        <w:pStyle w:val="Heading1"/>
      </w:pPr>
      <w:bookmarkStart w:id="73" w:name="_Toc6315820"/>
      <w:r>
        <w:lastRenderedPageBreak/>
        <w:t>Technical Achievement</w:t>
      </w:r>
      <w:bookmarkEnd w:id="73"/>
    </w:p>
    <w:p w14:paraId="7787DEEF" w14:textId="60319259" w:rsidR="00EC1EFB" w:rsidRPr="00EC1EFB" w:rsidRDefault="00EC1EFB" w:rsidP="00EC1EFB">
      <w:r>
        <w:t>This chapter explains the functionality of the finished product developed throughout the project.</w:t>
      </w:r>
    </w:p>
    <w:p w14:paraId="100F7258" w14:textId="6E59B7BE" w:rsidR="009806BA" w:rsidRDefault="009806BA" w:rsidP="009806BA">
      <w:pPr>
        <w:pStyle w:val="Heading2"/>
      </w:pPr>
      <w:bookmarkStart w:id="74" w:name="_Toc6315821"/>
      <w:r>
        <w:t>Graphical user interface</w:t>
      </w:r>
      <w:bookmarkEnd w:id="74"/>
    </w:p>
    <w:p w14:paraId="65233FC5" w14:textId="4A918F90" w:rsidR="009806BA" w:rsidRDefault="009806BA" w:rsidP="009806BA">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8</w:t>
      </w:r>
      <w:r w:rsidR="009E60F2">
        <w:rPr>
          <w:noProof/>
        </w:rPr>
        <w:fldChar w:fldCharType="end"/>
      </w:r>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lastRenderedPageBreak/>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75" w:name="_Ref5970889"/>
      <w:r>
        <w:t xml:space="preserve">Figure </w:t>
      </w:r>
      <w:r w:rsidR="009E60F2">
        <w:fldChar w:fldCharType="begin"/>
      </w:r>
      <w:r w:rsidR="009E60F2">
        <w:instrText xml:space="preserve"> SEQ Figure \* ARABIC </w:instrText>
      </w:r>
      <w:r w:rsidR="009E60F2">
        <w:fldChar w:fldCharType="separate"/>
      </w:r>
      <w:r w:rsidR="0020449B">
        <w:rPr>
          <w:noProof/>
        </w:rPr>
        <w:t>9</w:t>
      </w:r>
      <w:r w:rsidR="009E60F2">
        <w:rPr>
          <w:noProof/>
        </w:rPr>
        <w:fldChar w:fldCharType="end"/>
      </w:r>
      <w:bookmarkEnd w:id="75"/>
      <w:r>
        <w:t>: File selection dialog</w:t>
      </w:r>
    </w:p>
    <w:p w14:paraId="1DEA4DBC" w14:textId="5ABFFD5D" w:rsidR="00EA36F9" w:rsidRDefault="00EA36F9" w:rsidP="00EA36F9">
      <w:r>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76" w:name="_Toc6315822"/>
      <w:r>
        <w:t>S</w:t>
      </w:r>
      <w:r w:rsidR="00926F6A">
        <w:t>tandalone classification</w:t>
      </w:r>
      <w:bookmarkEnd w:id="76"/>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lastRenderedPageBreak/>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77" w:name="_Ref5968927"/>
      <w:bookmarkStart w:id="78" w:name="_Ref5968913"/>
      <w:r>
        <w:t xml:space="preserve">Figure </w:t>
      </w:r>
      <w:r w:rsidR="009E60F2">
        <w:fldChar w:fldCharType="begin"/>
      </w:r>
      <w:r w:rsidR="009E60F2">
        <w:instrText xml:space="preserve"> SEQ Figure \* ARABIC </w:instrText>
      </w:r>
      <w:r w:rsidR="009E60F2">
        <w:fldChar w:fldCharType="separate"/>
      </w:r>
      <w:r w:rsidR="0020449B">
        <w:rPr>
          <w:noProof/>
        </w:rPr>
        <w:t>10</w:t>
      </w:r>
      <w:r w:rsidR="009E60F2">
        <w:rPr>
          <w:noProof/>
        </w:rPr>
        <w:fldChar w:fldCharType="end"/>
      </w:r>
      <w:bookmarkEnd w:id="77"/>
      <w:r>
        <w:t>: Results from standalone classification</w:t>
      </w:r>
      <w:bookmarkEnd w:id="78"/>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926F6A">
      <w:pPr>
        <w:pStyle w:val="Heading2"/>
      </w:pPr>
      <w:bookmarkStart w:id="79" w:name="_Toc6315823"/>
      <w:r>
        <w:lastRenderedPageBreak/>
        <w:t>Large image search</w:t>
      </w:r>
      <w:bookmarkEnd w:id="79"/>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0" w:name="_Ref6141049"/>
      <w:r>
        <w:t xml:space="preserve">Figure </w:t>
      </w:r>
      <w:r w:rsidR="009E60F2">
        <w:fldChar w:fldCharType="begin"/>
      </w:r>
      <w:r w:rsidR="009E60F2">
        <w:instrText xml:space="preserve"> SEQ Figure \* ARABIC </w:instrText>
      </w:r>
      <w:r w:rsidR="009E60F2">
        <w:fldChar w:fldCharType="separate"/>
      </w:r>
      <w:r w:rsidR="0020449B">
        <w:rPr>
          <w:noProof/>
        </w:rPr>
        <w:t>11</w:t>
      </w:r>
      <w:r w:rsidR="009E60F2">
        <w:rPr>
          <w:noProof/>
        </w:rPr>
        <w:fldChar w:fldCharType="end"/>
      </w:r>
      <w:r>
        <w:t xml:space="preserve">: Heat map of aircraft </w:t>
      </w:r>
      <w:bookmarkEnd w:id="80"/>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81" w:name="_Ref6142916"/>
      <w:r>
        <w:t xml:space="preserve">Figure </w:t>
      </w:r>
      <w:r w:rsidR="009E60F2">
        <w:fldChar w:fldCharType="begin"/>
      </w:r>
      <w:r w:rsidR="009E60F2">
        <w:instrText xml:space="preserve"> SEQ Figure \* ARABIC </w:instrText>
      </w:r>
      <w:r w:rsidR="009E60F2">
        <w:fldChar w:fldCharType="separate"/>
      </w:r>
      <w:r>
        <w:rPr>
          <w:noProof/>
        </w:rPr>
        <w:t>12</w:t>
      </w:r>
      <w:r w:rsidR="009E60F2">
        <w:rPr>
          <w:noProof/>
        </w:rPr>
        <w:fldChar w:fldCharType="end"/>
      </w:r>
      <w:r>
        <w:t>: Image search results</w:t>
      </w:r>
      <w:bookmarkEnd w:id="81"/>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39BE60F6" w14:textId="77777777" w:rsidR="009649A0" w:rsidRDefault="009649A0" w:rsidP="009649A0">
      <w:pPr>
        <w:pStyle w:val="Heading2"/>
      </w:pPr>
      <w:bookmarkStart w:id="82" w:name="_Toc6315824"/>
      <w:r>
        <w:t>Saving of results</w:t>
      </w:r>
      <w:bookmarkEnd w:id="82"/>
    </w:p>
    <w:p w14:paraId="49A7404D" w14:textId="410CADB3" w:rsidR="008B0F0B" w:rsidRDefault="009649A0" w:rsidP="009649A0">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2D3C33">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27F18B95" w14:textId="0F1B851D" w:rsidR="002D3C33" w:rsidRDefault="008C7A03">
      <w:pPr>
        <w:rPr>
          <w:rFonts w:asciiTheme="majorHAnsi" w:eastAsiaTheme="majorEastAsia" w:hAnsiTheme="majorHAnsi" w:cstheme="majorBidi"/>
          <w:color w:val="2F5496" w:themeColor="accent1" w:themeShade="BF"/>
          <w:sz w:val="32"/>
          <w:szCs w:val="32"/>
        </w:rPr>
      </w:pPr>
      <w:r>
        <w:t xml:space="preserve">INSERT IMAGE OF MATPLOTLIB </w:t>
      </w:r>
    </w:p>
    <w:p w14:paraId="4CBC304F" w14:textId="10E12267" w:rsidR="00BA2C40" w:rsidRDefault="00BA2C40" w:rsidP="007E0B18">
      <w:pPr>
        <w:pStyle w:val="Heading1"/>
      </w:pPr>
      <w:bookmarkStart w:id="83" w:name="_Toc6315825"/>
      <w:r>
        <w:t>Project Planning</w:t>
      </w:r>
      <w:bookmarkEnd w:id="83"/>
    </w:p>
    <w:p w14:paraId="08A9D614" w14:textId="24A3CFB7" w:rsidR="009866EC" w:rsidRDefault="009866EC" w:rsidP="009866EC">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0653A0">
      <w:pPr>
        <w:pStyle w:val="Heading2"/>
      </w:pPr>
      <w:bookmarkStart w:id="84" w:name="_Toc6315826"/>
      <w:r>
        <w:t>Momentum</w:t>
      </w:r>
      <w:bookmarkEnd w:id="84"/>
    </w:p>
    <w:p w14:paraId="435B4997" w14:textId="77777777" w:rsidR="00262904" w:rsidRDefault="002E6DB1" w:rsidP="009866EC">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w:t>
      </w:r>
      <w:r w:rsidR="009649A0">
        <w:lastRenderedPageBreak/>
        <w:t xml:space="preserve">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9866EC">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9866EC">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0653A0">
      <w:pPr>
        <w:pStyle w:val="Heading2"/>
      </w:pPr>
      <w:bookmarkStart w:id="85" w:name="_Toc6315827"/>
      <w:r>
        <w:t>Adapting to change</w:t>
      </w:r>
      <w:r w:rsidR="00760E8A">
        <w:t xml:space="preserve"> and dealing with risks</w:t>
      </w:r>
      <w:bookmarkEnd w:id="85"/>
    </w:p>
    <w:p w14:paraId="6FD14BB8" w14:textId="6AA0E7FE" w:rsidR="00760E8A" w:rsidRDefault="00760E8A" w:rsidP="00E70778">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760E8A">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760E8A">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0653A0">
      <w:pPr>
        <w:pStyle w:val="Heading2"/>
      </w:pPr>
      <w:bookmarkStart w:id="86" w:name="_Toc6315829"/>
      <w:r>
        <w:t>Performance</w:t>
      </w:r>
      <w:bookmarkEnd w:id="86"/>
    </w:p>
    <w:p w14:paraId="4C7B0BF6" w14:textId="532438BE" w:rsidR="0041273C" w:rsidRDefault="002D3C33" w:rsidP="0041273C">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I started the project using the wrong ML model. This was a quick and easy fix 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41273C">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0653A0">
      <w:pPr>
        <w:pStyle w:val="Heading2"/>
      </w:pPr>
      <w:bookmarkStart w:id="87" w:name="_Toc6315830"/>
      <w:r>
        <w:lastRenderedPageBreak/>
        <w:t>What have I learnt?</w:t>
      </w:r>
      <w:bookmarkEnd w:id="87"/>
    </w:p>
    <w:p w14:paraId="43A9F5CA" w14:textId="784A7FAD" w:rsidR="00375FF1" w:rsidRDefault="00262904" w:rsidP="00E70778">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taking too much time to solve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5D11058F" w14:textId="2E015606" w:rsidR="008B739D" w:rsidRDefault="008B739D" w:rsidP="00E70778">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p>
    <w:p w14:paraId="2871BEE6" w14:textId="0FB872E4" w:rsidR="000653A0" w:rsidRDefault="000653A0" w:rsidP="00E70778">
      <w:r>
        <w:br w:type="page"/>
      </w:r>
    </w:p>
    <w:p w14:paraId="0F6FE11E" w14:textId="77777777" w:rsidR="00DD2A8D" w:rsidRDefault="00BA2C40" w:rsidP="002D3C33">
      <w:pPr>
        <w:pStyle w:val="Heading1"/>
      </w:pPr>
      <w:bookmarkStart w:id="88" w:name="_Toc6315831"/>
      <w:r>
        <w:lastRenderedPageBreak/>
        <w:t>Conclusion</w:t>
      </w:r>
      <w:bookmarkEnd w:id="88"/>
    </w:p>
    <w:p w14:paraId="04AD8755" w14:textId="1692CF11" w:rsidR="00EB5FD9" w:rsidRDefault="00EB5FD9" w:rsidP="000F458F">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effectively. </w:t>
      </w:r>
    </w:p>
    <w:p w14:paraId="77332C5D" w14:textId="1B158A5E" w:rsidR="002E2503" w:rsidRDefault="002E2503" w:rsidP="000F458F">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p>
    <w:p w14:paraId="246A06AD" w14:textId="45BFF129" w:rsidR="002B63DC" w:rsidRDefault="002B63DC" w:rsidP="000F458F">
      <w:r>
        <w:t xml:space="preserve">The </w:t>
      </w:r>
    </w:p>
    <w:p w14:paraId="6FA2211E" w14:textId="21ACA498" w:rsidR="00EB5FD9" w:rsidRDefault="00EB5FD9" w:rsidP="000F458F">
      <w:proofErr w:type="spellStart"/>
      <w:proofErr w:type="gramStart"/>
      <w:r>
        <w:t>ocesses</w:t>
      </w:r>
      <w:proofErr w:type="spellEnd"/>
      <w:proofErr w:type="gramEnd"/>
    </w:p>
    <w:p w14:paraId="715BEDB1" w14:textId="77777777" w:rsidR="00EB5FD9" w:rsidRDefault="00EB5FD9" w:rsidP="000F458F">
      <w:r>
        <w:t>What the results mean</w:t>
      </w:r>
    </w:p>
    <w:p w14:paraId="6AF6AF6E" w14:textId="77777777" w:rsidR="00865DD6" w:rsidRDefault="00865DD6" w:rsidP="000F458F"/>
    <w:p w14:paraId="3EA717F0" w14:textId="15DF2014" w:rsidR="00BA2C40" w:rsidRDefault="00865DD6" w:rsidP="000F458F">
      <w:r>
        <w:t>The project shows the possibilities of computer vision and machine learning. Not onl</w:t>
      </w:r>
      <w:r w:rsidR="002C795C">
        <w:t xml:space="preserve">y can it be used in private but to help the general </w:t>
      </w:r>
      <w:r>
        <w:t>public</w:t>
      </w:r>
      <w:r w:rsidR="002C795C">
        <w:t xml:space="preserve">. Computer vision and machine learning can </w:t>
      </w:r>
      <w:r>
        <w:t xml:space="preserve">assist </w:t>
      </w:r>
      <w:r w:rsidR="002C795C">
        <w:t xml:space="preserve">in areas such as </w:t>
      </w:r>
      <w:r>
        <w:t>healthcare,</w:t>
      </w:r>
      <w:r w:rsidR="002C795C">
        <w:t xml:space="preserve"> security, </w:t>
      </w:r>
      <w:proofErr w:type="gramStart"/>
      <w:r w:rsidR="002C795C">
        <w:t>banking</w:t>
      </w:r>
      <w:proofErr w:type="gramEnd"/>
      <w:r w:rsidR="002C795C">
        <w:t>, agriculture, automotive and industrial.</w:t>
      </w:r>
      <w:r w:rsidR="00BA2C40">
        <w:br w:type="page"/>
      </w:r>
    </w:p>
    <w:p w14:paraId="4CB9A838" w14:textId="408DABB7" w:rsidR="00BA2C40" w:rsidRDefault="00BA2C40" w:rsidP="007E0B18">
      <w:pPr>
        <w:pStyle w:val="Heading1"/>
      </w:pPr>
      <w:bookmarkStart w:id="89" w:name="_Toc6315832"/>
      <w:r>
        <w:lastRenderedPageBreak/>
        <w:t>References</w:t>
      </w:r>
      <w:bookmarkEnd w:id="89"/>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1F6BC611" w14:textId="1F159314" w:rsidR="00252BB0" w:rsidRDefault="00252BB0" w:rsidP="00252BB0">
      <w:pPr>
        <w:pStyle w:val="Heading1"/>
      </w:pPr>
      <w:bookmarkStart w:id="90" w:name="_Toc6315833"/>
      <w:r>
        <w:t>Appendices</w:t>
      </w:r>
      <w:bookmarkEnd w:id="90"/>
    </w:p>
    <w:p w14:paraId="492A63E4" w14:textId="1B58DFD2" w:rsidR="006A2A28" w:rsidRDefault="006A2A28" w:rsidP="006A2A28">
      <w:pPr>
        <w:pStyle w:val="Heading2"/>
      </w:pPr>
      <w:bookmarkStart w:id="91" w:name="_Toc6315834"/>
      <w:r>
        <w:t>Sustainability</w:t>
      </w:r>
      <w:bookmarkEnd w:id="91"/>
    </w:p>
    <w:p w14:paraId="3B8F28D9" w14:textId="61CEECBE" w:rsidR="00283802" w:rsidRPr="00283802" w:rsidRDefault="00283802" w:rsidP="00283802">
      <w:r>
        <w:t xml:space="preserve">Sustainability of software defines how software may be available in the future and the impact it will have and how it can be updated and adapted to meet newer needs. The software I have produced can be adapted </w:t>
      </w:r>
      <w:r w:rsidR="00C472BE">
        <w:t>to classify different data and theoretically an unlimited amount of classes. This means that differentiating the data set allows the software to classify completely different material.  This allows the needs of the software to adapt to change. The program is runnable on th</w:t>
      </w:r>
      <w:r w:rsidR="002B63DC">
        <w:t>e majority of operating systems.</w:t>
      </w:r>
    </w:p>
    <w:p w14:paraId="7A46F78B" w14:textId="6A273C6F" w:rsidR="006A2A28" w:rsidRDefault="006A2A28" w:rsidP="006A2A28">
      <w:pPr>
        <w:pStyle w:val="Heading2"/>
      </w:pPr>
      <w:bookmarkStart w:id="92" w:name="_Toc6315835"/>
      <w:r>
        <w:t>Legal</w:t>
      </w:r>
      <w:bookmarkEnd w:id="92"/>
    </w:p>
    <w:p w14:paraId="39F5FE60" w14:textId="289D6C8D" w:rsidR="002B63DC" w:rsidRDefault="008C7A03" w:rsidP="008B739D">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bookmarkStart w:id="93" w:name="_GoBack"/>
      <w:bookmarkEnd w:id="93"/>
    </w:p>
    <w:p w14:paraId="26655243" w14:textId="77777777" w:rsidR="002B63DC" w:rsidRDefault="002B63DC" w:rsidP="008B739D"/>
    <w:p w14:paraId="7E465486" w14:textId="77BE4C33" w:rsidR="008B739D" w:rsidRPr="008B739D" w:rsidRDefault="008C7A03" w:rsidP="008B739D">
      <w:r>
        <w:t>There are</w:t>
      </w:r>
      <w:r w:rsidR="00030141">
        <w:t xml:space="preserve"> specific laws that disallow the use of image capture equipment from being used</w:t>
      </w:r>
      <w:r w:rsidR="002B63DC">
        <w:t xml:space="preserve"> in specific environments. However there are no clear rules about the processing of that data.</w:t>
      </w:r>
    </w:p>
    <w:p w14:paraId="0F9387E9" w14:textId="480C2686" w:rsidR="006A2A28" w:rsidRDefault="006A2A28" w:rsidP="006A2A28">
      <w:pPr>
        <w:pStyle w:val="Heading2"/>
      </w:pPr>
      <w:bookmarkStart w:id="94" w:name="_Toc6315836"/>
      <w:r>
        <w:t>Ethical</w:t>
      </w:r>
      <w:bookmarkEnd w:id="94"/>
    </w:p>
    <w:p w14:paraId="152EB7F3" w14:textId="41005913" w:rsidR="00E31228" w:rsidRPr="00E31228" w:rsidRDefault="00E31228" w:rsidP="00E31228">
      <w:r>
        <w:t>Many people are scared by the fact that technology can classify images. It’s a relatively</w:t>
      </w:r>
      <w:r w:rsidR="00283802">
        <w:t xml:space="preserve"> new concept and provides very little insight to the general population. </w:t>
      </w:r>
    </w:p>
    <w:p w14:paraId="50846CBF" w14:textId="0AFA490C" w:rsidR="008B739D" w:rsidRDefault="008B739D" w:rsidP="008B739D">
      <w:r>
        <w:t>WHAT ARE THE EHTICAL ISSUES SURROUNDING THE PROJECT</w:t>
      </w:r>
    </w:p>
    <w:p w14:paraId="3ED11159" w14:textId="503CA97D" w:rsidR="008B739D" w:rsidRPr="008B739D" w:rsidRDefault="008B0F0B" w:rsidP="008B739D">
      <w:r>
        <w:t>INVASION OF PRIVACY</w:t>
      </w:r>
    </w:p>
    <w:p w14:paraId="29D1A53A" w14:textId="36D91F81" w:rsidR="006A2A28" w:rsidRDefault="006A2A28" w:rsidP="006A2A28">
      <w:pPr>
        <w:pStyle w:val="Heading2"/>
      </w:pPr>
      <w:bookmarkStart w:id="95" w:name="_Toc6315837"/>
      <w:r>
        <w:t>Intellectual property</w:t>
      </w:r>
      <w:bookmarkEnd w:id="95"/>
    </w:p>
    <w:p w14:paraId="12D59B8B" w14:textId="07C0671B" w:rsidR="008D62CD" w:rsidRDefault="00030141" w:rsidP="006A2A28">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actually owns the entirety of the program. This is where licensing comes into play. Each library I have incorporated in the final project has an associated license.</w:t>
      </w:r>
    </w:p>
    <w:p w14:paraId="14124F0B" w14:textId="74F569D3" w:rsidR="008D62CD" w:rsidRPr="00E31228" w:rsidRDefault="008D62CD" w:rsidP="008D62CD">
      <w:pPr>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w:t>
      </w:r>
      <w:proofErr w:type="spellStart"/>
      <w:r w:rsidR="000C4B04">
        <w:t>Tkinter</w:t>
      </w:r>
      <w:proofErr w:type="spellEnd"/>
      <w:r w:rsidR="000C4B04">
        <w:t xml:space="preserve">,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E31228">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t xml:space="preserve">PIL follows a license similar to an MIT license. An MIT license is also a permissive license that </w:t>
      </w:r>
      <w:r w:rsidR="00E31228" w:rsidRPr="00E31228">
        <w:rPr>
          <w:rFonts w:asciiTheme="minorHAnsi" w:hAnsiTheme="minorHAnsi" w:cstheme="minorHAnsi"/>
          <w:sz w:val="22"/>
          <w:szCs w:val="22"/>
        </w:rPr>
        <w:t xml:space="preserve">enforces very limited restriction on reuse therefore has excellent licence compatibility. PIL </w:t>
      </w:r>
      <w:r w:rsidR="00E31228">
        <w:rPr>
          <w:rFonts w:asciiTheme="minorHAnsi" w:hAnsiTheme="minorHAnsi" w:cstheme="minorHAnsi"/>
          <w:sz w:val="22"/>
          <w:szCs w:val="22"/>
        </w:rPr>
        <w:t xml:space="preserve">gives permission </w:t>
      </w:r>
      <w:r w:rsidR="00E31228" w:rsidRPr="00E31228">
        <w:rPr>
          <w:rFonts w:asciiTheme="minorHAnsi" w:hAnsiTheme="minorHAnsi" w:cstheme="minorHAnsi"/>
          <w:color w:val="404040"/>
          <w:sz w:val="22"/>
          <w:szCs w:val="22"/>
        </w:rPr>
        <w:t>to use, copy, modify, and distribute</w:t>
      </w:r>
      <w:r w:rsidR="00E31228">
        <w:rPr>
          <w:rFonts w:asciiTheme="minorHAnsi" w:hAnsiTheme="minorHAnsi" w:cstheme="minorHAnsi"/>
          <w:color w:val="404040"/>
          <w:sz w:val="22"/>
          <w:szCs w:val="22"/>
        </w:rPr>
        <w:t>.</w:t>
      </w:r>
    </w:p>
    <w:p w14:paraId="678035EC" w14:textId="77777777" w:rsidR="00E31228" w:rsidRPr="00E31228" w:rsidRDefault="00E31228" w:rsidP="00E31228">
      <w:pPr>
        <w:pStyle w:val="HTMLPreformatted"/>
        <w:shd w:val="clear" w:color="auto" w:fill="FCFCFC"/>
        <w:rPr>
          <w:rFonts w:asciiTheme="minorHAnsi" w:hAnsiTheme="minorHAnsi" w:cstheme="minorHAnsi"/>
          <w:color w:val="404040"/>
          <w:sz w:val="22"/>
          <w:szCs w:val="22"/>
        </w:rPr>
      </w:pPr>
    </w:p>
    <w:p w14:paraId="7D4B4D7C" w14:textId="65D30226" w:rsidR="00E31228" w:rsidRDefault="00E31228" w:rsidP="008D62CD">
      <w:r>
        <w:t>Both licences used allow the near unrestricted use and distribution of their software if the license agreement is copied and used in the release of the software. This means the software I have created is entirely owned by me.</w:t>
      </w:r>
    </w:p>
    <w:p w14:paraId="1A154073" w14:textId="77777777" w:rsidR="00E31228" w:rsidRPr="006A2A28" w:rsidRDefault="00E31228" w:rsidP="008D62CD"/>
    <w:sectPr w:rsidR="00E312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030141" w:rsidRDefault="00030141" w:rsidP="000E0551">
      <w:pPr>
        <w:spacing w:after="0" w:line="240" w:lineRule="auto"/>
      </w:pPr>
      <w:r>
        <w:separator/>
      </w:r>
    </w:p>
  </w:endnote>
  <w:endnote w:type="continuationSeparator" w:id="0">
    <w:p w14:paraId="21D8E4E2" w14:textId="77777777" w:rsidR="00030141" w:rsidRDefault="00030141"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4432F2D2" w:rsidR="00030141" w:rsidRDefault="00030141">
        <w:pPr>
          <w:pStyle w:val="Footer"/>
          <w:jc w:val="center"/>
        </w:pPr>
        <w:r>
          <w:fldChar w:fldCharType="begin"/>
        </w:r>
        <w:r>
          <w:instrText xml:space="preserve"> PAGE   \* MERGEFORMAT </w:instrText>
        </w:r>
        <w:r>
          <w:fldChar w:fldCharType="separate"/>
        </w:r>
        <w:r w:rsidR="002B63DC">
          <w:rPr>
            <w:noProof/>
          </w:rPr>
          <w:t>26</w:t>
        </w:r>
        <w:r>
          <w:rPr>
            <w:noProof/>
          </w:rPr>
          <w:fldChar w:fldCharType="end"/>
        </w:r>
      </w:p>
    </w:sdtContent>
  </w:sdt>
  <w:p w14:paraId="739A8D77" w14:textId="77777777" w:rsidR="00030141" w:rsidRDefault="00030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030141" w:rsidRDefault="00030141" w:rsidP="000E0551">
      <w:pPr>
        <w:spacing w:after="0" w:line="240" w:lineRule="auto"/>
      </w:pPr>
      <w:r>
        <w:separator/>
      </w:r>
    </w:p>
  </w:footnote>
  <w:footnote w:type="continuationSeparator" w:id="0">
    <w:p w14:paraId="26F6299B" w14:textId="77777777" w:rsidR="00030141" w:rsidRDefault="00030141"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030141" w:rsidRDefault="00030141">
    <w:pPr>
      <w:pStyle w:val="Header"/>
    </w:pPr>
    <w:r>
      <w:t>Final report</w:t>
    </w:r>
    <w:r>
      <w:tab/>
      <w:t>Identifying aircraft from above</w:t>
    </w:r>
    <w:r>
      <w:tab/>
      <w:t>Kai Roper-Blackman</w:t>
    </w:r>
  </w:p>
  <w:p w14:paraId="1396FF16" w14:textId="77777777" w:rsidR="00030141" w:rsidRDefault="0003014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0141"/>
    <w:rsid w:val="000324D2"/>
    <w:rsid w:val="000653A0"/>
    <w:rsid w:val="000A2AE6"/>
    <w:rsid w:val="000B63F0"/>
    <w:rsid w:val="000C2363"/>
    <w:rsid w:val="000C4B04"/>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23B2A"/>
    <w:rsid w:val="0025296C"/>
    <w:rsid w:val="00252BB0"/>
    <w:rsid w:val="00262904"/>
    <w:rsid w:val="00267AF7"/>
    <w:rsid w:val="00272062"/>
    <w:rsid w:val="00283802"/>
    <w:rsid w:val="002A427F"/>
    <w:rsid w:val="002B63DC"/>
    <w:rsid w:val="002C795C"/>
    <w:rsid w:val="002D3C33"/>
    <w:rsid w:val="002E2503"/>
    <w:rsid w:val="002E5D2B"/>
    <w:rsid w:val="002E6DB1"/>
    <w:rsid w:val="002F5062"/>
    <w:rsid w:val="003075BD"/>
    <w:rsid w:val="003664A6"/>
    <w:rsid w:val="0037095E"/>
    <w:rsid w:val="00375FF1"/>
    <w:rsid w:val="00381F21"/>
    <w:rsid w:val="003C04A6"/>
    <w:rsid w:val="003D39BB"/>
    <w:rsid w:val="003F2B37"/>
    <w:rsid w:val="00402237"/>
    <w:rsid w:val="0041273C"/>
    <w:rsid w:val="00424290"/>
    <w:rsid w:val="0043080A"/>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739D"/>
    <w:rsid w:val="008C7A03"/>
    <w:rsid w:val="008D62CD"/>
    <w:rsid w:val="008E0078"/>
    <w:rsid w:val="008F0318"/>
    <w:rsid w:val="008F0496"/>
    <w:rsid w:val="009167F1"/>
    <w:rsid w:val="00926F6A"/>
    <w:rsid w:val="009649A0"/>
    <w:rsid w:val="00964D64"/>
    <w:rsid w:val="009736C0"/>
    <w:rsid w:val="00977559"/>
    <w:rsid w:val="009806BA"/>
    <w:rsid w:val="009866EC"/>
    <w:rsid w:val="009A26F3"/>
    <w:rsid w:val="009A40A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472BE"/>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F336A1"/>
    <w:rsid w:val="00F350B7"/>
    <w:rsid w:val="00F51561"/>
    <w:rsid w:val="00F758B3"/>
    <w:rsid w:val="00F966CB"/>
    <w:rsid w:val="00F974E1"/>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3BDE1-A73E-41BD-A026-2FFB18FDD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6478</TotalTime>
  <Pages>26</Pages>
  <Words>6693</Words>
  <Characters>38151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26</cp:revision>
  <dcterms:created xsi:type="dcterms:W3CDTF">2019-03-08T14:19:00Z</dcterms:created>
  <dcterms:modified xsi:type="dcterms:W3CDTF">2019-04-18T12:24:00Z</dcterms:modified>
</cp:coreProperties>
</file>