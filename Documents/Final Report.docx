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597E0529" w14:textId="43E73A3B" w:rsidR="008B6EF7" w:rsidRDefault="00BA2C40" w:rsidP="008B6EF7">
          <w:pPr>
            <w:pStyle w:val="TOC1"/>
            <w:tabs>
              <w:tab w:val="right" w:leader="dot" w:pos="9016"/>
            </w:tabs>
            <w:spacing w:line="240" w:lineRule="auto"/>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487213" w:history="1">
            <w:r w:rsidR="008B6EF7" w:rsidRPr="00087F71">
              <w:rPr>
                <w:rStyle w:val="Hyperlink"/>
                <w:noProof/>
              </w:rPr>
              <w:t>Acknowledgements</w:t>
            </w:r>
            <w:r w:rsidR="008B6EF7">
              <w:rPr>
                <w:noProof/>
                <w:webHidden/>
              </w:rPr>
              <w:tab/>
            </w:r>
            <w:r w:rsidR="008B6EF7">
              <w:rPr>
                <w:noProof/>
                <w:webHidden/>
              </w:rPr>
              <w:fldChar w:fldCharType="begin"/>
            </w:r>
            <w:r w:rsidR="008B6EF7">
              <w:rPr>
                <w:noProof/>
                <w:webHidden/>
              </w:rPr>
              <w:instrText xml:space="preserve"> PAGEREF _Toc6487213 \h </w:instrText>
            </w:r>
            <w:r w:rsidR="008B6EF7">
              <w:rPr>
                <w:noProof/>
                <w:webHidden/>
              </w:rPr>
            </w:r>
            <w:r w:rsidR="008B6EF7">
              <w:rPr>
                <w:noProof/>
                <w:webHidden/>
              </w:rPr>
              <w:fldChar w:fldCharType="separate"/>
            </w:r>
            <w:r w:rsidR="008B6EF7">
              <w:rPr>
                <w:noProof/>
                <w:webHidden/>
              </w:rPr>
              <w:t>3</w:t>
            </w:r>
            <w:r w:rsidR="008B6EF7">
              <w:rPr>
                <w:noProof/>
                <w:webHidden/>
              </w:rPr>
              <w:fldChar w:fldCharType="end"/>
            </w:r>
          </w:hyperlink>
        </w:p>
        <w:p w14:paraId="5298E251" w14:textId="0FC02B3C" w:rsidR="008B6EF7" w:rsidRDefault="00D410FC" w:rsidP="008B6EF7">
          <w:pPr>
            <w:pStyle w:val="TOC1"/>
            <w:tabs>
              <w:tab w:val="right" w:leader="dot" w:pos="9016"/>
            </w:tabs>
            <w:spacing w:line="240" w:lineRule="auto"/>
            <w:rPr>
              <w:rFonts w:eastAsiaTheme="minorEastAsia"/>
              <w:noProof/>
              <w:lang w:eastAsia="en-GB"/>
            </w:rPr>
          </w:pPr>
          <w:hyperlink w:anchor="_Toc6487214" w:history="1">
            <w:r w:rsidR="008B6EF7" w:rsidRPr="00087F71">
              <w:rPr>
                <w:rStyle w:val="Hyperlink"/>
                <w:noProof/>
              </w:rPr>
              <w:t>Abstract</w:t>
            </w:r>
            <w:r w:rsidR="008B6EF7">
              <w:rPr>
                <w:noProof/>
                <w:webHidden/>
              </w:rPr>
              <w:tab/>
            </w:r>
            <w:r w:rsidR="008B6EF7">
              <w:rPr>
                <w:noProof/>
                <w:webHidden/>
              </w:rPr>
              <w:fldChar w:fldCharType="begin"/>
            </w:r>
            <w:r w:rsidR="008B6EF7">
              <w:rPr>
                <w:noProof/>
                <w:webHidden/>
              </w:rPr>
              <w:instrText xml:space="preserve"> PAGEREF _Toc6487214 \h </w:instrText>
            </w:r>
            <w:r w:rsidR="008B6EF7">
              <w:rPr>
                <w:noProof/>
                <w:webHidden/>
              </w:rPr>
            </w:r>
            <w:r w:rsidR="008B6EF7">
              <w:rPr>
                <w:noProof/>
                <w:webHidden/>
              </w:rPr>
              <w:fldChar w:fldCharType="separate"/>
            </w:r>
            <w:r w:rsidR="008B6EF7">
              <w:rPr>
                <w:noProof/>
                <w:webHidden/>
              </w:rPr>
              <w:t>4</w:t>
            </w:r>
            <w:r w:rsidR="008B6EF7">
              <w:rPr>
                <w:noProof/>
                <w:webHidden/>
              </w:rPr>
              <w:fldChar w:fldCharType="end"/>
            </w:r>
          </w:hyperlink>
        </w:p>
        <w:p w14:paraId="4E2F10E5" w14:textId="04056C10" w:rsidR="008B6EF7" w:rsidRDefault="00D410FC" w:rsidP="008B6EF7">
          <w:pPr>
            <w:pStyle w:val="TOC1"/>
            <w:tabs>
              <w:tab w:val="right" w:leader="dot" w:pos="9016"/>
            </w:tabs>
            <w:spacing w:line="240" w:lineRule="auto"/>
            <w:rPr>
              <w:rFonts w:eastAsiaTheme="minorEastAsia"/>
              <w:noProof/>
              <w:lang w:eastAsia="en-GB"/>
            </w:rPr>
          </w:pPr>
          <w:hyperlink w:anchor="_Toc6487215" w:history="1">
            <w:r w:rsidR="008B6EF7" w:rsidRPr="00087F71">
              <w:rPr>
                <w:rStyle w:val="Hyperlink"/>
                <w:noProof/>
              </w:rPr>
              <w:t>List of Symbols</w:t>
            </w:r>
            <w:r w:rsidR="008B6EF7">
              <w:rPr>
                <w:noProof/>
                <w:webHidden/>
              </w:rPr>
              <w:tab/>
            </w:r>
            <w:r w:rsidR="008B6EF7">
              <w:rPr>
                <w:noProof/>
                <w:webHidden/>
              </w:rPr>
              <w:fldChar w:fldCharType="begin"/>
            </w:r>
            <w:r w:rsidR="008B6EF7">
              <w:rPr>
                <w:noProof/>
                <w:webHidden/>
              </w:rPr>
              <w:instrText xml:space="preserve"> PAGEREF _Toc6487215 \h </w:instrText>
            </w:r>
            <w:r w:rsidR="008B6EF7">
              <w:rPr>
                <w:noProof/>
                <w:webHidden/>
              </w:rPr>
            </w:r>
            <w:r w:rsidR="008B6EF7">
              <w:rPr>
                <w:noProof/>
                <w:webHidden/>
              </w:rPr>
              <w:fldChar w:fldCharType="separate"/>
            </w:r>
            <w:r w:rsidR="008B6EF7">
              <w:rPr>
                <w:noProof/>
                <w:webHidden/>
              </w:rPr>
              <w:t>5</w:t>
            </w:r>
            <w:r w:rsidR="008B6EF7">
              <w:rPr>
                <w:noProof/>
                <w:webHidden/>
              </w:rPr>
              <w:fldChar w:fldCharType="end"/>
            </w:r>
          </w:hyperlink>
        </w:p>
        <w:p w14:paraId="7EA8085D" w14:textId="6D0094F7" w:rsidR="008B6EF7" w:rsidRDefault="00D410FC" w:rsidP="008B6EF7">
          <w:pPr>
            <w:pStyle w:val="TOC1"/>
            <w:tabs>
              <w:tab w:val="right" w:leader="dot" w:pos="9016"/>
            </w:tabs>
            <w:spacing w:line="240" w:lineRule="auto"/>
            <w:rPr>
              <w:rFonts w:eastAsiaTheme="minorEastAsia"/>
              <w:noProof/>
              <w:lang w:eastAsia="en-GB"/>
            </w:rPr>
          </w:pPr>
          <w:hyperlink w:anchor="_Toc6487216" w:history="1">
            <w:r w:rsidR="008B6EF7" w:rsidRPr="00087F71">
              <w:rPr>
                <w:rStyle w:val="Hyperlink"/>
                <w:noProof/>
              </w:rPr>
              <w:t>Project Aims and Objectives</w:t>
            </w:r>
            <w:r w:rsidR="008B6EF7">
              <w:rPr>
                <w:noProof/>
                <w:webHidden/>
              </w:rPr>
              <w:tab/>
            </w:r>
            <w:r w:rsidR="008B6EF7">
              <w:rPr>
                <w:noProof/>
                <w:webHidden/>
              </w:rPr>
              <w:fldChar w:fldCharType="begin"/>
            </w:r>
            <w:r w:rsidR="008B6EF7">
              <w:rPr>
                <w:noProof/>
                <w:webHidden/>
              </w:rPr>
              <w:instrText xml:space="preserve"> PAGEREF _Toc6487216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0F55DC90" w14:textId="7D460884" w:rsidR="008B6EF7" w:rsidRDefault="00D410FC" w:rsidP="008B6EF7">
          <w:pPr>
            <w:pStyle w:val="TOC2"/>
            <w:tabs>
              <w:tab w:val="right" w:leader="dot" w:pos="9016"/>
            </w:tabs>
            <w:spacing w:line="240" w:lineRule="auto"/>
            <w:rPr>
              <w:rFonts w:eastAsiaTheme="minorEastAsia"/>
              <w:noProof/>
              <w:lang w:eastAsia="en-GB"/>
            </w:rPr>
          </w:pPr>
          <w:hyperlink w:anchor="_Toc6487217" w:history="1">
            <w:r w:rsidR="008B6EF7" w:rsidRPr="00087F71">
              <w:rPr>
                <w:rStyle w:val="Hyperlink"/>
                <w:noProof/>
              </w:rPr>
              <w:t>Primary Objectives</w:t>
            </w:r>
            <w:r w:rsidR="008B6EF7">
              <w:rPr>
                <w:noProof/>
                <w:webHidden/>
              </w:rPr>
              <w:tab/>
            </w:r>
            <w:r w:rsidR="008B6EF7">
              <w:rPr>
                <w:noProof/>
                <w:webHidden/>
              </w:rPr>
              <w:fldChar w:fldCharType="begin"/>
            </w:r>
            <w:r w:rsidR="008B6EF7">
              <w:rPr>
                <w:noProof/>
                <w:webHidden/>
              </w:rPr>
              <w:instrText xml:space="preserve"> PAGEREF _Toc6487217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6BFB2EB1" w14:textId="790D44E6" w:rsidR="008B6EF7" w:rsidRDefault="00D410FC" w:rsidP="008B6EF7">
          <w:pPr>
            <w:pStyle w:val="TOC2"/>
            <w:tabs>
              <w:tab w:val="right" w:leader="dot" w:pos="9016"/>
            </w:tabs>
            <w:spacing w:line="240" w:lineRule="auto"/>
            <w:rPr>
              <w:rFonts w:eastAsiaTheme="minorEastAsia"/>
              <w:noProof/>
              <w:lang w:eastAsia="en-GB"/>
            </w:rPr>
          </w:pPr>
          <w:hyperlink w:anchor="_Toc6487218" w:history="1">
            <w:r w:rsidR="008B6EF7" w:rsidRPr="00087F71">
              <w:rPr>
                <w:rStyle w:val="Hyperlink"/>
                <w:noProof/>
              </w:rPr>
              <w:t>Additional goals</w:t>
            </w:r>
            <w:r w:rsidR="008B6EF7">
              <w:rPr>
                <w:noProof/>
                <w:webHidden/>
              </w:rPr>
              <w:tab/>
            </w:r>
            <w:r w:rsidR="008B6EF7">
              <w:rPr>
                <w:noProof/>
                <w:webHidden/>
              </w:rPr>
              <w:fldChar w:fldCharType="begin"/>
            </w:r>
            <w:r w:rsidR="008B6EF7">
              <w:rPr>
                <w:noProof/>
                <w:webHidden/>
              </w:rPr>
              <w:instrText xml:space="preserve"> PAGEREF _Toc6487218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1E3B26DA" w14:textId="38FAAA07" w:rsidR="008B6EF7" w:rsidRDefault="00D410FC" w:rsidP="008B6EF7">
          <w:pPr>
            <w:pStyle w:val="TOC1"/>
            <w:tabs>
              <w:tab w:val="right" w:leader="dot" w:pos="9016"/>
            </w:tabs>
            <w:spacing w:line="240" w:lineRule="auto"/>
            <w:rPr>
              <w:rFonts w:eastAsiaTheme="minorEastAsia"/>
              <w:noProof/>
              <w:lang w:eastAsia="en-GB"/>
            </w:rPr>
          </w:pPr>
          <w:hyperlink w:anchor="_Toc6487219" w:history="1">
            <w:r w:rsidR="008B6EF7" w:rsidRPr="00087F71">
              <w:rPr>
                <w:rStyle w:val="Hyperlink"/>
                <w:noProof/>
              </w:rPr>
              <w:t>Methods</w:t>
            </w:r>
            <w:r w:rsidR="008B6EF7">
              <w:rPr>
                <w:noProof/>
                <w:webHidden/>
              </w:rPr>
              <w:tab/>
            </w:r>
            <w:r w:rsidR="008B6EF7">
              <w:rPr>
                <w:noProof/>
                <w:webHidden/>
              </w:rPr>
              <w:fldChar w:fldCharType="begin"/>
            </w:r>
            <w:r w:rsidR="008B6EF7">
              <w:rPr>
                <w:noProof/>
                <w:webHidden/>
              </w:rPr>
              <w:instrText xml:space="preserve"> PAGEREF _Toc6487219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5E4E380F" w14:textId="70B59131" w:rsidR="008B6EF7" w:rsidRDefault="00D410FC" w:rsidP="008B6EF7">
          <w:pPr>
            <w:pStyle w:val="TOC2"/>
            <w:tabs>
              <w:tab w:val="right" w:leader="dot" w:pos="9016"/>
            </w:tabs>
            <w:spacing w:line="240" w:lineRule="auto"/>
            <w:rPr>
              <w:rFonts w:eastAsiaTheme="minorEastAsia"/>
              <w:noProof/>
              <w:lang w:eastAsia="en-GB"/>
            </w:rPr>
          </w:pPr>
          <w:hyperlink w:anchor="_Toc6487220" w:history="1">
            <w:r w:rsidR="008B6EF7" w:rsidRPr="00087F71">
              <w:rPr>
                <w:rStyle w:val="Hyperlink"/>
                <w:noProof/>
              </w:rPr>
              <w:t>Internal and External Libraries</w:t>
            </w:r>
            <w:r w:rsidR="008B6EF7">
              <w:rPr>
                <w:noProof/>
                <w:webHidden/>
              </w:rPr>
              <w:tab/>
            </w:r>
            <w:r w:rsidR="008B6EF7">
              <w:rPr>
                <w:noProof/>
                <w:webHidden/>
              </w:rPr>
              <w:fldChar w:fldCharType="begin"/>
            </w:r>
            <w:r w:rsidR="008B6EF7">
              <w:rPr>
                <w:noProof/>
                <w:webHidden/>
              </w:rPr>
              <w:instrText xml:space="preserve"> PAGEREF _Toc6487220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79C9807F" w14:textId="2FF9834B" w:rsidR="008B6EF7" w:rsidRDefault="00D410FC" w:rsidP="008B6EF7">
          <w:pPr>
            <w:pStyle w:val="TOC2"/>
            <w:tabs>
              <w:tab w:val="right" w:leader="dot" w:pos="9016"/>
            </w:tabs>
            <w:spacing w:line="240" w:lineRule="auto"/>
            <w:rPr>
              <w:rFonts w:eastAsiaTheme="minorEastAsia"/>
              <w:noProof/>
              <w:lang w:eastAsia="en-GB"/>
            </w:rPr>
          </w:pPr>
          <w:hyperlink w:anchor="_Toc6487221" w:history="1">
            <w:r w:rsidR="008B6EF7" w:rsidRPr="00087F71">
              <w:rPr>
                <w:rStyle w:val="Hyperlink"/>
                <w:noProof/>
              </w:rPr>
              <w:t>Data set</w:t>
            </w:r>
            <w:r w:rsidR="008B6EF7">
              <w:rPr>
                <w:noProof/>
                <w:webHidden/>
              </w:rPr>
              <w:tab/>
            </w:r>
            <w:r w:rsidR="008B6EF7">
              <w:rPr>
                <w:noProof/>
                <w:webHidden/>
              </w:rPr>
              <w:fldChar w:fldCharType="begin"/>
            </w:r>
            <w:r w:rsidR="008B6EF7">
              <w:rPr>
                <w:noProof/>
                <w:webHidden/>
              </w:rPr>
              <w:instrText xml:space="preserve"> PAGEREF _Toc6487221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42537B4D" w14:textId="39ED1365" w:rsidR="008B6EF7" w:rsidRDefault="00D410FC" w:rsidP="008B6EF7">
          <w:pPr>
            <w:pStyle w:val="TOC3"/>
            <w:tabs>
              <w:tab w:val="right" w:leader="dot" w:pos="9016"/>
            </w:tabs>
            <w:spacing w:line="240" w:lineRule="auto"/>
            <w:rPr>
              <w:rFonts w:eastAsiaTheme="minorEastAsia"/>
              <w:noProof/>
              <w:lang w:eastAsia="en-GB"/>
            </w:rPr>
          </w:pPr>
          <w:hyperlink w:anchor="_Toc6487222" w:history="1">
            <w:r w:rsidR="008B6EF7" w:rsidRPr="00087F71">
              <w:rPr>
                <w:rStyle w:val="Hyperlink"/>
                <w:noProof/>
              </w:rPr>
              <w:t>Images</w:t>
            </w:r>
            <w:r w:rsidR="008B6EF7">
              <w:rPr>
                <w:noProof/>
                <w:webHidden/>
              </w:rPr>
              <w:tab/>
            </w:r>
            <w:r w:rsidR="008B6EF7">
              <w:rPr>
                <w:noProof/>
                <w:webHidden/>
              </w:rPr>
              <w:fldChar w:fldCharType="begin"/>
            </w:r>
            <w:r w:rsidR="008B6EF7">
              <w:rPr>
                <w:noProof/>
                <w:webHidden/>
              </w:rPr>
              <w:instrText xml:space="preserve"> PAGEREF _Toc6487222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17AE19DC" w14:textId="2D45DD6B" w:rsidR="008B6EF7" w:rsidRDefault="00D410FC" w:rsidP="008B6EF7">
          <w:pPr>
            <w:pStyle w:val="TOC3"/>
            <w:tabs>
              <w:tab w:val="right" w:leader="dot" w:pos="9016"/>
            </w:tabs>
            <w:spacing w:line="240" w:lineRule="auto"/>
            <w:rPr>
              <w:rFonts w:eastAsiaTheme="minorEastAsia"/>
              <w:noProof/>
              <w:lang w:eastAsia="en-GB"/>
            </w:rPr>
          </w:pPr>
          <w:hyperlink w:anchor="_Toc6487223" w:history="1">
            <w:r w:rsidR="008B6EF7" w:rsidRPr="00087F71">
              <w:rPr>
                <w:rStyle w:val="Hyperlink"/>
                <w:noProof/>
              </w:rPr>
              <w:t>Parsing</w:t>
            </w:r>
            <w:r w:rsidR="008B6EF7">
              <w:rPr>
                <w:noProof/>
                <w:webHidden/>
              </w:rPr>
              <w:tab/>
            </w:r>
            <w:r w:rsidR="008B6EF7">
              <w:rPr>
                <w:noProof/>
                <w:webHidden/>
              </w:rPr>
              <w:fldChar w:fldCharType="begin"/>
            </w:r>
            <w:r w:rsidR="008B6EF7">
              <w:rPr>
                <w:noProof/>
                <w:webHidden/>
              </w:rPr>
              <w:instrText xml:space="preserve"> PAGEREF _Toc6487223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D22BB15" w14:textId="1F9D44CE" w:rsidR="008B6EF7" w:rsidRDefault="00D410FC" w:rsidP="008B6EF7">
          <w:pPr>
            <w:pStyle w:val="TOC2"/>
            <w:tabs>
              <w:tab w:val="right" w:leader="dot" w:pos="9016"/>
            </w:tabs>
            <w:spacing w:line="240" w:lineRule="auto"/>
            <w:rPr>
              <w:rFonts w:eastAsiaTheme="minorEastAsia"/>
              <w:noProof/>
              <w:lang w:eastAsia="en-GB"/>
            </w:rPr>
          </w:pPr>
          <w:hyperlink w:anchor="_Toc6487224" w:history="1">
            <w:r w:rsidR="008B6EF7" w:rsidRPr="00087F71">
              <w:rPr>
                <w:rStyle w:val="Hyperlink"/>
                <w:noProof/>
              </w:rPr>
              <w:t>Pre-Processing</w:t>
            </w:r>
            <w:r w:rsidR="008B6EF7">
              <w:rPr>
                <w:noProof/>
                <w:webHidden/>
              </w:rPr>
              <w:tab/>
            </w:r>
            <w:r w:rsidR="008B6EF7">
              <w:rPr>
                <w:noProof/>
                <w:webHidden/>
              </w:rPr>
              <w:fldChar w:fldCharType="begin"/>
            </w:r>
            <w:r w:rsidR="008B6EF7">
              <w:rPr>
                <w:noProof/>
                <w:webHidden/>
              </w:rPr>
              <w:instrText xml:space="preserve"> PAGEREF _Toc6487224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86FC3EA" w14:textId="45E6A169" w:rsidR="008B6EF7" w:rsidRDefault="00D410FC" w:rsidP="008B6EF7">
          <w:pPr>
            <w:pStyle w:val="TOC3"/>
            <w:tabs>
              <w:tab w:val="right" w:leader="dot" w:pos="9016"/>
            </w:tabs>
            <w:spacing w:line="240" w:lineRule="auto"/>
            <w:rPr>
              <w:rFonts w:eastAsiaTheme="minorEastAsia"/>
              <w:noProof/>
              <w:lang w:eastAsia="en-GB"/>
            </w:rPr>
          </w:pPr>
          <w:hyperlink w:anchor="_Toc6487225" w:history="1">
            <w:r w:rsidR="008B6EF7" w:rsidRPr="00087F71">
              <w:rPr>
                <w:rStyle w:val="Hyperlink"/>
                <w:noProof/>
              </w:rPr>
              <w:t>Histogram of oriented gradients</w:t>
            </w:r>
            <w:r w:rsidR="008B6EF7">
              <w:rPr>
                <w:noProof/>
                <w:webHidden/>
              </w:rPr>
              <w:tab/>
            </w:r>
            <w:r w:rsidR="008B6EF7">
              <w:rPr>
                <w:noProof/>
                <w:webHidden/>
              </w:rPr>
              <w:fldChar w:fldCharType="begin"/>
            </w:r>
            <w:r w:rsidR="008B6EF7">
              <w:rPr>
                <w:noProof/>
                <w:webHidden/>
              </w:rPr>
              <w:instrText xml:space="preserve"> PAGEREF _Toc6487225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42BB8CB9" w14:textId="1C364F68" w:rsidR="008B6EF7" w:rsidRDefault="00D410FC" w:rsidP="008B6EF7">
          <w:pPr>
            <w:pStyle w:val="TOC3"/>
            <w:tabs>
              <w:tab w:val="right" w:leader="dot" w:pos="9016"/>
            </w:tabs>
            <w:spacing w:line="240" w:lineRule="auto"/>
            <w:rPr>
              <w:rFonts w:eastAsiaTheme="minorEastAsia"/>
              <w:noProof/>
              <w:lang w:eastAsia="en-GB"/>
            </w:rPr>
          </w:pPr>
          <w:hyperlink w:anchor="_Toc6487226" w:history="1">
            <w:r w:rsidR="008B6EF7" w:rsidRPr="00087F71">
              <w:rPr>
                <w:rStyle w:val="Hyperlink"/>
                <w:noProof/>
              </w:rPr>
              <w:t>Feature vector</w:t>
            </w:r>
            <w:r w:rsidR="008B6EF7">
              <w:rPr>
                <w:noProof/>
                <w:webHidden/>
              </w:rPr>
              <w:tab/>
            </w:r>
            <w:r w:rsidR="008B6EF7">
              <w:rPr>
                <w:noProof/>
                <w:webHidden/>
              </w:rPr>
              <w:fldChar w:fldCharType="begin"/>
            </w:r>
            <w:r w:rsidR="008B6EF7">
              <w:rPr>
                <w:noProof/>
                <w:webHidden/>
              </w:rPr>
              <w:instrText xml:space="preserve"> PAGEREF _Toc6487226 \h </w:instrText>
            </w:r>
            <w:r w:rsidR="008B6EF7">
              <w:rPr>
                <w:noProof/>
                <w:webHidden/>
              </w:rPr>
            </w:r>
            <w:r w:rsidR="008B6EF7">
              <w:rPr>
                <w:noProof/>
                <w:webHidden/>
              </w:rPr>
              <w:fldChar w:fldCharType="separate"/>
            </w:r>
            <w:r w:rsidR="008B6EF7">
              <w:rPr>
                <w:noProof/>
                <w:webHidden/>
              </w:rPr>
              <w:t>11</w:t>
            </w:r>
            <w:r w:rsidR="008B6EF7">
              <w:rPr>
                <w:noProof/>
                <w:webHidden/>
              </w:rPr>
              <w:fldChar w:fldCharType="end"/>
            </w:r>
          </w:hyperlink>
        </w:p>
        <w:p w14:paraId="30126F32" w14:textId="4FE199FB" w:rsidR="008B6EF7" w:rsidRDefault="00D410FC" w:rsidP="008B6EF7">
          <w:pPr>
            <w:pStyle w:val="TOC2"/>
            <w:tabs>
              <w:tab w:val="right" w:leader="dot" w:pos="9016"/>
            </w:tabs>
            <w:spacing w:line="240" w:lineRule="auto"/>
            <w:rPr>
              <w:rFonts w:eastAsiaTheme="minorEastAsia"/>
              <w:noProof/>
              <w:lang w:eastAsia="en-GB"/>
            </w:rPr>
          </w:pPr>
          <w:hyperlink w:anchor="_Toc6487227" w:history="1">
            <w:r w:rsidR="008B6EF7" w:rsidRPr="00087F71">
              <w:rPr>
                <w:rStyle w:val="Hyperlink"/>
                <w:noProof/>
              </w:rPr>
              <w:t>Machine learning</w:t>
            </w:r>
            <w:r w:rsidR="008B6EF7">
              <w:rPr>
                <w:noProof/>
                <w:webHidden/>
              </w:rPr>
              <w:tab/>
            </w:r>
            <w:r w:rsidR="008B6EF7">
              <w:rPr>
                <w:noProof/>
                <w:webHidden/>
              </w:rPr>
              <w:fldChar w:fldCharType="begin"/>
            </w:r>
            <w:r w:rsidR="008B6EF7">
              <w:rPr>
                <w:noProof/>
                <w:webHidden/>
              </w:rPr>
              <w:instrText xml:space="preserve"> PAGEREF _Toc6487227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E40B0C6" w14:textId="2D73DBFF" w:rsidR="008B6EF7" w:rsidRDefault="00D410FC" w:rsidP="008B6EF7">
          <w:pPr>
            <w:pStyle w:val="TOC3"/>
            <w:tabs>
              <w:tab w:val="right" w:leader="dot" w:pos="9016"/>
            </w:tabs>
            <w:spacing w:line="240" w:lineRule="auto"/>
            <w:rPr>
              <w:rFonts w:eastAsiaTheme="minorEastAsia"/>
              <w:noProof/>
              <w:lang w:eastAsia="en-GB"/>
            </w:rPr>
          </w:pPr>
          <w:hyperlink w:anchor="_Toc6487228" w:history="1">
            <w:r w:rsidR="008B6EF7" w:rsidRPr="00087F71">
              <w:rPr>
                <w:rStyle w:val="Hyperlink"/>
                <w:noProof/>
              </w:rPr>
              <w:t>Supervised learning</w:t>
            </w:r>
            <w:r w:rsidR="008B6EF7">
              <w:rPr>
                <w:noProof/>
                <w:webHidden/>
              </w:rPr>
              <w:tab/>
            </w:r>
            <w:r w:rsidR="008B6EF7">
              <w:rPr>
                <w:noProof/>
                <w:webHidden/>
              </w:rPr>
              <w:fldChar w:fldCharType="begin"/>
            </w:r>
            <w:r w:rsidR="008B6EF7">
              <w:rPr>
                <w:noProof/>
                <w:webHidden/>
              </w:rPr>
              <w:instrText xml:space="preserve"> PAGEREF _Toc6487228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22CA6D14" w14:textId="6ACA4457" w:rsidR="008B6EF7" w:rsidRDefault="00D410FC" w:rsidP="008B6EF7">
          <w:pPr>
            <w:pStyle w:val="TOC3"/>
            <w:tabs>
              <w:tab w:val="right" w:leader="dot" w:pos="9016"/>
            </w:tabs>
            <w:spacing w:line="240" w:lineRule="auto"/>
            <w:rPr>
              <w:rFonts w:eastAsiaTheme="minorEastAsia"/>
              <w:noProof/>
              <w:lang w:eastAsia="en-GB"/>
            </w:rPr>
          </w:pPr>
          <w:hyperlink w:anchor="_Toc6487229" w:history="1">
            <w:r w:rsidR="008B6EF7" w:rsidRPr="00087F71">
              <w:rPr>
                <w:rStyle w:val="Hyperlink"/>
                <w:noProof/>
              </w:rPr>
              <w:t>Support vector machines</w:t>
            </w:r>
            <w:r w:rsidR="008B6EF7">
              <w:rPr>
                <w:noProof/>
                <w:webHidden/>
              </w:rPr>
              <w:tab/>
            </w:r>
            <w:r w:rsidR="008B6EF7">
              <w:rPr>
                <w:noProof/>
                <w:webHidden/>
              </w:rPr>
              <w:fldChar w:fldCharType="begin"/>
            </w:r>
            <w:r w:rsidR="008B6EF7">
              <w:rPr>
                <w:noProof/>
                <w:webHidden/>
              </w:rPr>
              <w:instrText xml:space="preserve"> PAGEREF _Toc6487229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AC7673D" w14:textId="67FA0D79" w:rsidR="008B6EF7" w:rsidRDefault="00D410FC" w:rsidP="008B6EF7">
          <w:pPr>
            <w:pStyle w:val="TOC3"/>
            <w:tabs>
              <w:tab w:val="right" w:leader="dot" w:pos="9016"/>
            </w:tabs>
            <w:spacing w:line="240" w:lineRule="auto"/>
            <w:rPr>
              <w:rFonts w:eastAsiaTheme="minorEastAsia"/>
              <w:noProof/>
              <w:lang w:eastAsia="en-GB"/>
            </w:rPr>
          </w:pPr>
          <w:hyperlink w:anchor="_Toc6487230" w:history="1">
            <w:r w:rsidR="008B6EF7" w:rsidRPr="00087F71">
              <w:rPr>
                <w:rStyle w:val="Hyperlink"/>
                <w:noProof/>
              </w:rPr>
              <w:t>Cross validation</w:t>
            </w:r>
            <w:r w:rsidR="008B6EF7">
              <w:rPr>
                <w:noProof/>
                <w:webHidden/>
              </w:rPr>
              <w:tab/>
            </w:r>
            <w:r w:rsidR="008B6EF7">
              <w:rPr>
                <w:noProof/>
                <w:webHidden/>
              </w:rPr>
              <w:fldChar w:fldCharType="begin"/>
            </w:r>
            <w:r w:rsidR="008B6EF7">
              <w:rPr>
                <w:noProof/>
                <w:webHidden/>
              </w:rPr>
              <w:instrText xml:space="preserve"> PAGEREF _Toc6487230 \h </w:instrText>
            </w:r>
            <w:r w:rsidR="008B6EF7">
              <w:rPr>
                <w:noProof/>
                <w:webHidden/>
              </w:rPr>
            </w:r>
            <w:r w:rsidR="008B6EF7">
              <w:rPr>
                <w:noProof/>
                <w:webHidden/>
              </w:rPr>
              <w:fldChar w:fldCharType="separate"/>
            </w:r>
            <w:r w:rsidR="008B6EF7">
              <w:rPr>
                <w:noProof/>
                <w:webHidden/>
              </w:rPr>
              <w:t>15</w:t>
            </w:r>
            <w:r w:rsidR="008B6EF7">
              <w:rPr>
                <w:noProof/>
                <w:webHidden/>
              </w:rPr>
              <w:fldChar w:fldCharType="end"/>
            </w:r>
          </w:hyperlink>
        </w:p>
        <w:p w14:paraId="5ED07A3B" w14:textId="3E7B35D0" w:rsidR="008B6EF7" w:rsidRDefault="00D410FC" w:rsidP="008B6EF7">
          <w:pPr>
            <w:pStyle w:val="TOC1"/>
            <w:tabs>
              <w:tab w:val="right" w:leader="dot" w:pos="9016"/>
            </w:tabs>
            <w:spacing w:line="240" w:lineRule="auto"/>
            <w:rPr>
              <w:rFonts w:eastAsiaTheme="minorEastAsia"/>
              <w:noProof/>
              <w:lang w:eastAsia="en-GB"/>
            </w:rPr>
          </w:pPr>
          <w:hyperlink w:anchor="_Toc6487231" w:history="1">
            <w:r w:rsidR="008B6EF7" w:rsidRPr="00087F71">
              <w:rPr>
                <w:rStyle w:val="Hyperlink"/>
                <w:noProof/>
              </w:rPr>
              <w:t>Technical Achievement</w:t>
            </w:r>
            <w:r w:rsidR="008B6EF7">
              <w:rPr>
                <w:noProof/>
                <w:webHidden/>
              </w:rPr>
              <w:tab/>
            </w:r>
            <w:r w:rsidR="008B6EF7">
              <w:rPr>
                <w:noProof/>
                <w:webHidden/>
              </w:rPr>
              <w:fldChar w:fldCharType="begin"/>
            </w:r>
            <w:r w:rsidR="008B6EF7">
              <w:rPr>
                <w:noProof/>
                <w:webHidden/>
              </w:rPr>
              <w:instrText xml:space="preserve"> PAGEREF _Toc6487231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7EEE18EC" w14:textId="77714EB8" w:rsidR="008B6EF7" w:rsidRDefault="00D410FC" w:rsidP="008B6EF7">
          <w:pPr>
            <w:pStyle w:val="TOC2"/>
            <w:tabs>
              <w:tab w:val="right" w:leader="dot" w:pos="9016"/>
            </w:tabs>
            <w:spacing w:line="240" w:lineRule="auto"/>
            <w:rPr>
              <w:rFonts w:eastAsiaTheme="minorEastAsia"/>
              <w:noProof/>
              <w:lang w:eastAsia="en-GB"/>
            </w:rPr>
          </w:pPr>
          <w:hyperlink w:anchor="_Toc6487232" w:history="1">
            <w:r w:rsidR="008B6EF7" w:rsidRPr="00087F71">
              <w:rPr>
                <w:rStyle w:val="Hyperlink"/>
                <w:noProof/>
              </w:rPr>
              <w:t>Graphical user interface</w:t>
            </w:r>
            <w:r w:rsidR="008B6EF7">
              <w:rPr>
                <w:noProof/>
                <w:webHidden/>
              </w:rPr>
              <w:tab/>
            </w:r>
            <w:r w:rsidR="008B6EF7">
              <w:rPr>
                <w:noProof/>
                <w:webHidden/>
              </w:rPr>
              <w:fldChar w:fldCharType="begin"/>
            </w:r>
            <w:r w:rsidR="008B6EF7">
              <w:rPr>
                <w:noProof/>
                <w:webHidden/>
              </w:rPr>
              <w:instrText xml:space="preserve"> PAGEREF _Toc6487232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0F3F20BB" w14:textId="53111AA8" w:rsidR="008B6EF7" w:rsidRDefault="00D410FC" w:rsidP="008B6EF7">
          <w:pPr>
            <w:pStyle w:val="TOC2"/>
            <w:tabs>
              <w:tab w:val="right" w:leader="dot" w:pos="9016"/>
            </w:tabs>
            <w:spacing w:line="240" w:lineRule="auto"/>
            <w:rPr>
              <w:rFonts w:eastAsiaTheme="minorEastAsia"/>
              <w:noProof/>
              <w:lang w:eastAsia="en-GB"/>
            </w:rPr>
          </w:pPr>
          <w:hyperlink w:anchor="_Toc6487233" w:history="1">
            <w:r w:rsidR="008B6EF7" w:rsidRPr="00087F71">
              <w:rPr>
                <w:rStyle w:val="Hyperlink"/>
                <w:noProof/>
              </w:rPr>
              <w:t>Standalone classification</w:t>
            </w:r>
            <w:r w:rsidR="008B6EF7">
              <w:rPr>
                <w:noProof/>
                <w:webHidden/>
              </w:rPr>
              <w:tab/>
            </w:r>
            <w:r w:rsidR="008B6EF7">
              <w:rPr>
                <w:noProof/>
                <w:webHidden/>
              </w:rPr>
              <w:fldChar w:fldCharType="begin"/>
            </w:r>
            <w:r w:rsidR="008B6EF7">
              <w:rPr>
                <w:noProof/>
                <w:webHidden/>
              </w:rPr>
              <w:instrText xml:space="preserve"> PAGEREF _Toc6487233 \h </w:instrText>
            </w:r>
            <w:r w:rsidR="008B6EF7">
              <w:rPr>
                <w:noProof/>
                <w:webHidden/>
              </w:rPr>
            </w:r>
            <w:r w:rsidR="008B6EF7">
              <w:rPr>
                <w:noProof/>
                <w:webHidden/>
              </w:rPr>
              <w:fldChar w:fldCharType="separate"/>
            </w:r>
            <w:r w:rsidR="008B6EF7">
              <w:rPr>
                <w:noProof/>
                <w:webHidden/>
              </w:rPr>
              <w:t>18</w:t>
            </w:r>
            <w:r w:rsidR="008B6EF7">
              <w:rPr>
                <w:noProof/>
                <w:webHidden/>
              </w:rPr>
              <w:fldChar w:fldCharType="end"/>
            </w:r>
          </w:hyperlink>
        </w:p>
        <w:p w14:paraId="03D75751" w14:textId="58415944" w:rsidR="008B6EF7" w:rsidRDefault="00D410FC" w:rsidP="008B6EF7">
          <w:pPr>
            <w:pStyle w:val="TOC2"/>
            <w:tabs>
              <w:tab w:val="right" w:leader="dot" w:pos="9016"/>
            </w:tabs>
            <w:spacing w:line="240" w:lineRule="auto"/>
            <w:rPr>
              <w:rFonts w:eastAsiaTheme="minorEastAsia"/>
              <w:noProof/>
              <w:lang w:eastAsia="en-GB"/>
            </w:rPr>
          </w:pPr>
          <w:hyperlink w:anchor="_Toc6487234" w:history="1">
            <w:r w:rsidR="008B6EF7" w:rsidRPr="00087F71">
              <w:rPr>
                <w:rStyle w:val="Hyperlink"/>
                <w:noProof/>
              </w:rPr>
              <w:t>Large image search</w:t>
            </w:r>
            <w:r w:rsidR="008B6EF7">
              <w:rPr>
                <w:noProof/>
                <w:webHidden/>
              </w:rPr>
              <w:tab/>
            </w:r>
            <w:r w:rsidR="008B6EF7">
              <w:rPr>
                <w:noProof/>
                <w:webHidden/>
              </w:rPr>
              <w:fldChar w:fldCharType="begin"/>
            </w:r>
            <w:r w:rsidR="008B6EF7">
              <w:rPr>
                <w:noProof/>
                <w:webHidden/>
              </w:rPr>
              <w:instrText xml:space="preserve"> PAGEREF _Toc6487234 \h </w:instrText>
            </w:r>
            <w:r w:rsidR="008B6EF7">
              <w:rPr>
                <w:noProof/>
                <w:webHidden/>
              </w:rPr>
            </w:r>
            <w:r w:rsidR="008B6EF7">
              <w:rPr>
                <w:noProof/>
                <w:webHidden/>
              </w:rPr>
              <w:fldChar w:fldCharType="separate"/>
            </w:r>
            <w:r w:rsidR="008B6EF7">
              <w:rPr>
                <w:noProof/>
                <w:webHidden/>
              </w:rPr>
              <w:t>20</w:t>
            </w:r>
            <w:r w:rsidR="008B6EF7">
              <w:rPr>
                <w:noProof/>
                <w:webHidden/>
              </w:rPr>
              <w:fldChar w:fldCharType="end"/>
            </w:r>
          </w:hyperlink>
        </w:p>
        <w:p w14:paraId="773D666F" w14:textId="1838D778" w:rsidR="008B6EF7" w:rsidRDefault="00D410FC" w:rsidP="008B6EF7">
          <w:pPr>
            <w:pStyle w:val="TOC2"/>
            <w:tabs>
              <w:tab w:val="right" w:leader="dot" w:pos="9016"/>
            </w:tabs>
            <w:spacing w:line="240" w:lineRule="auto"/>
            <w:rPr>
              <w:rFonts w:eastAsiaTheme="minorEastAsia"/>
              <w:noProof/>
              <w:lang w:eastAsia="en-GB"/>
            </w:rPr>
          </w:pPr>
          <w:hyperlink w:anchor="_Toc6487235" w:history="1">
            <w:r w:rsidR="008B6EF7" w:rsidRPr="00087F71">
              <w:rPr>
                <w:rStyle w:val="Hyperlink"/>
                <w:noProof/>
              </w:rPr>
              <w:t>Saving of results</w:t>
            </w:r>
            <w:r w:rsidR="008B6EF7">
              <w:rPr>
                <w:noProof/>
                <w:webHidden/>
              </w:rPr>
              <w:tab/>
            </w:r>
            <w:r w:rsidR="008B6EF7">
              <w:rPr>
                <w:noProof/>
                <w:webHidden/>
              </w:rPr>
              <w:fldChar w:fldCharType="begin"/>
            </w:r>
            <w:r w:rsidR="008B6EF7">
              <w:rPr>
                <w:noProof/>
                <w:webHidden/>
              </w:rPr>
              <w:instrText xml:space="preserve"> PAGEREF _Toc6487235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098FB061" w14:textId="3499A191" w:rsidR="008B6EF7" w:rsidRDefault="00D410FC" w:rsidP="008B6EF7">
          <w:pPr>
            <w:pStyle w:val="TOC1"/>
            <w:tabs>
              <w:tab w:val="right" w:leader="dot" w:pos="9016"/>
            </w:tabs>
            <w:spacing w:line="240" w:lineRule="auto"/>
            <w:rPr>
              <w:rFonts w:eastAsiaTheme="minorEastAsia"/>
              <w:noProof/>
              <w:lang w:eastAsia="en-GB"/>
            </w:rPr>
          </w:pPr>
          <w:hyperlink w:anchor="_Toc6487236" w:history="1">
            <w:r w:rsidR="008B6EF7" w:rsidRPr="00087F71">
              <w:rPr>
                <w:rStyle w:val="Hyperlink"/>
                <w:noProof/>
              </w:rPr>
              <w:t>Project Planning</w:t>
            </w:r>
            <w:r w:rsidR="008B6EF7">
              <w:rPr>
                <w:noProof/>
                <w:webHidden/>
              </w:rPr>
              <w:tab/>
            </w:r>
            <w:r w:rsidR="008B6EF7">
              <w:rPr>
                <w:noProof/>
                <w:webHidden/>
              </w:rPr>
              <w:fldChar w:fldCharType="begin"/>
            </w:r>
            <w:r w:rsidR="008B6EF7">
              <w:rPr>
                <w:noProof/>
                <w:webHidden/>
              </w:rPr>
              <w:instrText xml:space="preserve"> PAGEREF _Toc6487236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6E3D0C" w14:textId="36A385EE" w:rsidR="008B6EF7" w:rsidRDefault="00D410FC" w:rsidP="008B6EF7">
          <w:pPr>
            <w:pStyle w:val="TOC2"/>
            <w:tabs>
              <w:tab w:val="right" w:leader="dot" w:pos="9016"/>
            </w:tabs>
            <w:spacing w:line="240" w:lineRule="auto"/>
            <w:rPr>
              <w:rFonts w:eastAsiaTheme="minorEastAsia"/>
              <w:noProof/>
              <w:lang w:eastAsia="en-GB"/>
            </w:rPr>
          </w:pPr>
          <w:hyperlink w:anchor="_Toc6487237" w:history="1">
            <w:r w:rsidR="008B6EF7" w:rsidRPr="00087F71">
              <w:rPr>
                <w:rStyle w:val="Hyperlink"/>
                <w:noProof/>
              </w:rPr>
              <w:t>Momentum</w:t>
            </w:r>
            <w:r w:rsidR="008B6EF7">
              <w:rPr>
                <w:noProof/>
                <w:webHidden/>
              </w:rPr>
              <w:tab/>
            </w:r>
            <w:r w:rsidR="008B6EF7">
              <w:rPr>
                <w:noProof/>
                <w:webHidden/>
              </w:rPr>
              <w:fldChar w:fldCharType="begin"/>
            </w:r>
            <w:r w:rsidR="008B6EF7">
              <w:rPr>
                <w:noProof/>
                <w:webHidden/>
              </w:rPr>
              <w:instrText xml:space="preserve"> PAGEREF _Toc6487237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28DDF5" w14:textId="4F25748D" w:rsidR="008B6EF7" w:rsidRDefault="00D410FC" w:rsidP="008B6EF7">
          <w:pPr>
            <w:pStyle w:val="TOC2"/>
            <w:tabs>
              <w:tab w:val="right" w:leader="dot" w:pos="9016"/>
            </w:tabs>
            <w:spacing w:line="240" w:lineRule="auto"/>
            <w:rPr>
              <w:rFonts w:eastAsiaTheme="minorEastAsia"/>
              <w:noProof/>
              <w:lang w:eastAsia="en-GB"/>
            </w:rPr>
          </w:pPr>
          <w:hyperlink w:anchor="_Toc6487238" w:history="1">
            <w:r w:rsidR="008B6EF7" w:rsidRPr="00087F71">
              <w:rPr>
                <w:rStyle w:val="Hyperlink"/>
                <w:noProof/>
              </w:rPr>
              <w:t>Adapting to change and dealing with risks</w:t>
            </w:r>
            <w:r w:rsidR="008B6EF7">
              <w:rPr>
                <w:noProof/>
                <w:webHidden/>
              </w:rPr>
              <w:tab/>
            </w:r>
            <w:r w:rsidR="008B6EF7">
              <w:rPr>
                <w:noProof/>
                <w:webHidden/>
              </w:rPr>
              <w:fldChar w:fldCharType="begin"/>
            </w:r>
            <w:r w:rsidR="008B6EF7">
              <w:rPr>
                <w:noProof/>
                <w:webHidden/>
              </w:rPr>
              <w:instrText xml:space="preserve"> PAGEREF _Toc6487238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02D7EFBA" w14:textId="3904FB4C" w:rsidR="008B6EF7" w:rsidRDefault="00D410FC" w:rsidP="008B6EF7">
          <w:pPr>
            <w:pStyle w:val="TOC2"/>
            <w:tabs>
              <w:tab w:val="right" w:leader="dot" w:pos="9016"/>
            </w:tabs>
            <w:spacing w:line="240" w:lineRule="auto"/>
            <w:rPr>
              <w:rFonts w:eastAsiaTheme="minorEastAsia"/>
              <w:noProof/>
              <w:lang w:eastAsia="en-GB"/>
            </w:rPr>
          </w:pPr>
          <w:hyperlink w:anchor="_Toc6487239" w:history="1">
            <w:r w:rsidR="008B6EF7" w:rsidRPr="00087F71">
              <w:rPr>
                <w:rStyle w:val="Hyperlink"/>
                <w:noProof/>
              </w:rPr>
              <w:t>Performance</w:t>
            </w:r>
            <w:r w:rsidR="008B6EF7">
              <w:rPr>
                <w:noProof/>
                <w:webHidden/>
              </w:rPr>
              <w:tab/>
            </w:r>
            <w:r w:rsidR="008B6EF7">
              <w:rPr>
                <w:noProof/>
                <w:webHidden/>
              </w:rPr>
              <w:fldChar w:fldCharType="begin"/>
            </w:r>
            <w:r w:rsidR="008B6EF7">
              <w:rPr>
                <w:noProof/>
                <w:webHidden/>
              </w:rPr>
              <w:instrText xml:space="preserve"> PAGEREF _Toc6487239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31145F61" w14:textId="2CA3413E" w:rsidR="008B6EF7" w:rsidRDefault="00D410FC" w:rsidP="008B6EF7">
          <w:pPr>
            <w:pStyle w:val="TOC2"/>
            <w:tabs>
              <w:tab w:val="right" w:leader="dot" w:pos="9016"/>
            </w:tabs>
            <w:spacing w:line="240" w:lineRule="auto"/>
            <w:rPr>
              <w:rFonts w:eastAsiaTheme="minorEastAsia"/>
              <w:noProof/>
              <w:lang w:eastAsia="en-GB"/>
            </w:rPr>
          </w:pPr>
          <w:hyperlink w:anchor="_Toc6487240" w:history="1">
            <w:r w:rsidR="008B6EF7" w:rsidRPr="00087F71">
              <w:rPr>
                <w:rStyle w:val="Hyperlink"/>
                <w:noProof/>
              </w:rPr>
              <w:t>What have I learnt?</w:t>
            </w:r>
            <w:r w:rsidR="008B6EF7">
              <w:rPr>
                <w:noProof/>
                <w:webHidden/>
              </w:rPr>
              <w:tab/>
            </w:r>
            <w:r w:rsidR="008B6EF7">
              <w:rPr>
                <w:noProof/>
                <w:webHidden/>
              </w:rPr>
              <w:fldChar w:fldCharType="begin"/>
            </w:r>
            <w:r w:rsidR="008B6EF7">
              <w:rPr>
                <w:noProof/>
                <w:webHidden/>
              </w:rPr>
              <w:instrText xml:space="preserve"> PAGEREF _Toc6487240 \h </w:instrText>
            </w:r>
            <w:r w:rsidR="008B6EF7">
              <w:rPr>
                <w:noProof/>
                <w:webHidden/>
              </w:rPr>
            </w:r>
            <w:r w:rsidR="008B6EF7">
              <w:rPr>
                <w:noProof/>
                <w:webHidden/>
              </w:rPr>
              <w:fldChar w:fldCharType="separate"/>
            </w:r>
            <w:r w:rsidR="008B6EF7">
              <w:rPr>
                <w:noProof/>
                <w:webHidden/>
              </w:rPr>
              <w:t>23</w:t>
            </w:r>
            <w:r w:rsidR="008B6EF7">
              <w:rPr>
                <w:noProof/>
                <w:webHidden/>
              </w:rPr>
              <w:fldChar w:fldCharType="end"/>
            </w:r>
          </w:hyperlink>
        </w:p>
        <w:p w14:paraId="759BD78A" w14:textId="0104A996" w:rsidR="008B6EF7" w:rsidRDefault="00D410FC" w:rsidP="008B6EF7">
          <w:pPr>
            <w:pStyle w:val="TOC1"/>
            <w:tabs>
              <w:tab w:val="right" w:leader="dot" w:pos="9016"/>
            </w:tabs>
            <w:spacing w:line="240" w:lineRule="auto"/>
            <w:rPr>
              <w:rFonts w:eastAsiaTheme="minorEastAsia"/>
              <w:noProof/>
              <w:lang w:eastAsia="en-GB"/>
            </w:rPr>
          </w:pPr>
          <w:hyperlink w:anchor="_Toc6487241" w:history="1">
            <w:r w:rsidR="008B6EF7" w:rsidRPr="00087F71">
              <w:rPr>
                <w:rStyle w:val="Hyperlink"/>
                <w:noProof/>
              </w:rPr>
              <w:t>Conclusion</w:t>
            </w:r>
            <w:r w:rsidR="008B6EF7">
              <w:rPr>
                <w:noProof/>
                <w:webHidden/>
              </w:rPr>
              <w:tab/>
            </w:r>
            <w:r w:rsidR="008B6EF7">
              <w:rPr>
                <w:noProof/>
                <w:webHidden/>
              </w:rPr>
              <w:fldChar w:fldCharType="begin"/>
            </w:r>
            <w:r w:rsidR="008B6EF7">
              <w:rPr>
                <w:noProof/>
                <w:webHidden/>
              </w:rPr>
              <w:instrText xml:space="preserve"> PAGEREF _Toc6487241 \h </w:instrText>
            </w:r>
            <w:r w:rsidR="008B6EF7">
              <w:rPr>
                <w:noProof/>
                <w:webHidden/>
              </w:rPr>
            </w:r>
            <w:r w:rsidR="008B6EF7">
              <w:rPr>
                <w:noProof/>
                <w:webHidden/>
              </w:rPr>
              <w:fldChar w:fldCharType="separate"/>
            </w:r>
            <w:r w:rsidR="008B6EF7">
              <w:rPr>
                <w:noProof/>
                <w:webHidden/>
              </w:rPr>
              <w:t>24</w:t>
            </w:r>
            <w:r w:rsidR="008B6EF7">
              <w:rPr>
                <w:noProof/>
                <w:webHidden/>
              </w:rPr>
              <w:fldChar w:fldCharType="end"/>
            </w:r>
          </w:hyperlink>
        </w:p>
        <w:p w14:paraId="76A8CF07" w14:textId="7A374C55" w:rsidR="008B6EF7" w:rsidRDefault="00D410FC" w:rsidP="008B6EF7">
          <w:pPr>
            <w:pStyle w:val="TOC1"/>
            <w:tabs>
              <w:tab w:val="right" w:leader="dot" w:pos="9016"/>
            </w:tabs>
            <w:spacing w:line="240" w:lineRule="auto"/>
            <w:rPr>
              <w:rFonts w:eastAsiaTheme="minorEastAsia"/>
              <w:noProof/>
              <w:lang w:eastAsia="en-GB"/>
            </w:rPr>
          </w:pPr>
          <w:hyperlink w:anchor="_Toc6487242" w:history="1">
            <w:r w:rsidR="008B6EF7" w:rsidRPr="00087F71">
              <w:rPr>
                <w:rStyle w:val="Hyperlink"/>
                <w:noProof/>
              </w:rPr>
              <w:t>References</w:t>
            </w:r>
            <w:r w:rsidR="008B6EF7">
              <w:rPr>
                <w:noProof/>
                <w:webHidden/>
              </w:rPr>
              <w:tab/>
            </w:r>
            <w:r w:rsidR="008B6EF7">
              <w:rPr>
                <w:noProof/>
                <w:webHidden/>
              </w:rPr>
              <w:fldChar w:fldCharType="begin"/>
            </w:r>
            <w:r w:rsidR="008B6EF7">
              <w:rPr>
                <w:noProof/>
                <w:webHidden/>
              </w:rPr>
              <w:instrText xml:space="preserve"> PAGEREF _Toc6487242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51B3029" w14:textId="1740F770" w:rsidR="008B6EF7" w:rsidRDefault="00D410FC" w:rsidP="008B6EF7">
          <w:pPr>
            <w:pStyle w:val="TOC1"/>
            <w:tabs>
              <w:tab w:val="right" w:leader="dot" w:pos="9016"/>
            </w:tabs>
            <w:spacing w:line="240" w:lineRule="auto"/>
            <w:rPr>
              <w:rFonts w:eastAsiaTheme="minorEastAsia"/>
              <w:noProof/>
              <w:lang w:eastAsia="en-GB"/>
            </w:rPr>
          </w:pPr>
          <w:hyperlink w:anchor="_Toc6487243" w:history="1">
            <w:r w:rsidR="008B6EF7" w:rsidRPr="00087F71">
              <w:rPr>
                <w:rStyle w:val="Hyperlink"/>
                <w:noProof/>
              </w:rPr>
              <w:t>Appendices</w:t>
            </w:r>
            <w:r w:rsidR="008B6EF7">
              <w:rPr>
                <w:noProof/>
                <w:webHidden/>
              </w:rPr>
              <w:tab/>
            </w:r>
            <w:r w:rsidR="008B6EF7">
              <w:rPr>
                <w:noProof/>
                <w:webHidden/>
              </w:rPr>
              <w:fldChar w:fldCharType="begin"/>
            </w:r>
            <w:r w:rsidR="008B6EF7">
              <w:rPr>
                <w:noProof/>
                <w:webHidden/>
              </w:rPr>
              <w:instrText xml:space="preserve"> PAGEREF _Toc6487243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F136F09" w14:textId="2D01A7ED" w:rsidR="008B6EF7" w:rsidRDefault="00D410FC" w:rsidP="008B6EF7">
          <w:pPr>
            <w:pStyle w:val="TOC2"/>
            <w:tabs>
              <w:tab w:val="right" w:leader="dot" w:pos="9016"/>
            </w:tabs>
            <w:spacing w:line="240" w:lineRule="auto"/>
            <w:rPr>
              <w:rFonts w:eastAsiaTheme="minorEastAsia"/>
              <w:noProof/>
              <w:lang w:eastAsia="en-GB"/>
            </w:rPr>
          </w:pPr>
          <w:hyperlink w:anchor="_Toc6487244" w:history="1">
            <w:r w:rsidR="008B6EF7" w:rsidRPr="00087F71">
              <w:rPr>
                <w:rStyle w:val="Hyperlink"/>
                <w:noProof/>
              </w:rPr>
              <w:t>Sustainability</w:t>
            </w:r>
            <w:r w:rsidR="008B6EF7">
              <w:rPr>
                <w:noProof/>
                <w:webHidden/>
              </w:rPr>
              <w:tab/>
            </w:r>
            <w:r w:rsidR="008B6EF7">
              <w:rPr>
                <w:noProof/>
                <w:webHidden/>
              </w:rPr>
              <w:fldChar w:fldCharType="begin"/>
            </w:r>
            <w:r w:rsidR="008B6EF7">
              <w:rPr>
                <w:noProof/>
                <w:webHidden/>
              </w:rPr>
              <w:instrText xml:space="preserve"> PAGEREF _Toc6487244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7977373" w14:textId="525282E3" w:rsidR="008B6EF7" w:rsidRDefault="00D410FC" w:rsidP="008B6EF7">
          <w:pPr>
            <w:pStyle w:val="TOC2"/>
            <w:tabs>
              <w:tab w:val="right" w:leader="dot" w:pos="9016"/>
            </w:tabs>
            <w:spacing w:line="240" w:lineRule="auto"/>
            <w:rPr>
              <w:rFonts w:eastAsiaTheme="minorEastAsia"/>
              <w:noProof/>
              <w:lang w:eastAsia="en-GB"/>
            </w:rPr>
          </w:pPr>
          <w:hyperlink w:anchor="_Toc6487245" w:history="1">
            <w:r w:rsidR="008B6EF7" w:rsidRPr="00087F71">
              <w:rPr>
                <w:rStyle w:val="Hyperlink"/>
                <w:noProof/>
              </w:rPr>
              <w:t>Legal</w:t>
            </w:r>
            <w:r w:rsidR="008B6EF7">
              <w:rPr>
                <w:noProof/>
                <w:webHidden/>
              </w:rPr>
              <w:tab/>
            </w:r>
            <w:r w:rsidR="008B6EF7">
              <w:rPr>
                <w:noProof/>
                <w:webHidden/>
              </w:rPr>
              <w:fldChar w:fldCharType="begin"/>
            </w:r>
            <w:r w:rsidR="008B6EF7">
              <w:rPr>
                <w:noProof/>
                <w:webHidden/>
              </w:rPr>
              <w:instrText xml:space="preserve"> PAGEREF _Toc6487245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834F20C" w14:textId="624FF70B" w:rsidR="008B6EF7" w:rsidRDefault="00D410FC" w:rsidP="008B6EF7">
          <w:pPr>
            <w:pStyle w:val="TOC2"/>
            <w:tabs>
              <w:tab w:val="right" w:leader="dot" w:pos="9016"/>
            </w:tabs>
            <w:spacing w:line="240" w:lineRule="auto"/>
            <w:rPr>
              <w:rFonts w:eastAsiaTheme="minorEastAsia"/>
              <w:noProof/>
              <w:lang w:eastAsia="en-GB"/>
            </w:rPr>
          </w:pPr>
          <w:hyperlink w:anchor="_Toc6487246" w:history="1">
            <w:r w:rsidR="008B6EF7" w:rsidRPr="00087F71">
              <w:rPr>
                <w:rStyle w:val="Hyperlink"/>
                <w:noProof/>
              </w:rPr>
              <w:t>Ethical</w:t>
            </w:r>
            <w:r w:rsidR="008B6EF7">
              <w:rPr>
                <w:noProof/>
                <w:webHidden/>
              </w:rPr>
              <w:tab/>
            </w:r>
            <w:r w:rsidR="008B6EF7">
              <w:rPr>
                <w:noProof/>
                <w:webHidden/>
              </w:rPr>
              <w:fldChar w:fldCharType="begin"/>
            </w:r>
            <w:r w:rsidR="008B6EF7">
              <w:rPr>
                <w:noProof/>
                <w:webHidden/>
              </w:rPr>
              <w:instrText xml:space="preserve"> PAGEREF _Toc6487246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2368615" w14:textId="3CB99A49" w:rsidR="008B6EF7" w:rsidRDefault="00D410FC" w:rsidP="008B6EF7">
          <w:pPr>
            <w:pStyle w:val="TOC2"/>
            <w:tabs>
              <w:tab w:val="right" w:leader="dot" w:pos="9016"/>
            </w:tabs>
            <w:spacing w:line="240" w:lineRule="auto"/>
            <w:rPr>
              <w:rFonts w:eastAsiaTheme="minorEastAsia"/>
              <w:noProof/>
              <w:lang w:eastAsia="en-GB"/>
            </w:rPr>
          </w:pPr>
          <w:hyperlink w:anchor="_Toc6487247" w:history="1">
            <w:r w:rsidR="008B6EF7" w:rsidRPr="00087F71">
              <w:rPr>
                <w:rStyle w:val="Hyperlink"/>
                <w:noProof/>
              </w:rPr>
              <w:t>Intellectual property</w:t>
            </w:r>
            <w:r w:rsidR="008B6EF7">
              <w:rPr>
                <w:noProof/>
                <w:webHidden/>
              </w:rPr>
              <w:tab/>
            </w:r>
            <w:r w:rsidR="008B6EF7">
              <w:rPr>
                <w:noProof/>
                <w:webHidden/>
              </w:rPr>
              <w:fldChar w:fldCharType="begin"/>
            </w:r>
            <w:r w:rsidR="008B6EF7">
              <w:rPr>
                <w:noProof/>
                <w:webHidden/>
              </w:rPr>
              <w:instrText xml:space="preserve"> PAGEREF _Toc6487247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9688801" w14:textId="27433CBE"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487213"/>
      <w:r>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Seon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487214"/>
      <w:r>
        <w:lastRenderedPageBreak/>
        <w:t>Abstract</w:t>
      </w:r>
      <w:bookmarkEnd w:id="2"/>
    </w:p>
    <w:p w14:paraId="1126854B" w14:textId="77777777" w:rsidR="00B7203B" w:rsidRPr="00D944B7" w:rsidRDefault="00B7203B" w:rsidP="008B6EF7">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487215"/>
      <w: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487216"/>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487217"/>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775A6A87" w:rsidR="003D39BB" w:rsidRDefault="003D39BB" w:rsidP="008B6EF7">
      <w:pPr>
        <w:pStyle w:val="ListParagraph"/>
        <w:numPr>
          <w:ilvl w:val="0"/>
          <w:numId w:val="3"/>
        </w:numPr>
        <w:spacing w:line="240" w:lineRule="auto"/>
      </w:pPr>
      <w:r>
        <w:t>Change the orientation of aircraft to ensure the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487218"/>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rsidP="008B6EF7">
      <w:pPr>
        <w:spacing w:line="240" w:lineRule="auto"/>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8B6EF7">
      <w:pPr>
        <w:pStyle w:val="Heading1"/>
        <w:spacing w:line="240" w:lineRule="auto"/>
      </w:pPr>
      <w:bookmarkStart w:id="61" w:name="_Toc6487219"/>
      <w:r>
        <w:lastRenderedPageBreak/>
        <w:t>Methods</w:t>
      </w:r>
      <w:bookmarkEnd w:id="61"/>
    </w:p>
    <w:p w14:paraId="1D307028" w14:textId="59070017" w:rsidR="00CE20BD" w:rsidRDefault="003C04A6" w:rsidP="008B6EF7">
      <w:pPr>
        <w:pStyle w:val="Heading2"/>
        <w:spacing w:line="240" w:lineRule="auto"/>
      </w:pPr>
      <w:bookmarkStart w:id="62" w:name="_Toc6487220"/>
      <w:r>
        <w:t>Internal and External Libraries</w:t>
      </w:r>
      <w:bookmarkEnd w:id="62"/>
    </w:p>
    <w:p w14:paraId="0CEBC389" w14:textId="093883F8"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r w:rsidR="003C04A6">
        <w:t xml:space="preserve">to </w:t>
      </w:r>
      <w:r w:rsidR="00F758B3">
        <w:t>achieve</w:t>
      </w:r>
      <w:r w:rsidR="003C04A6">
        <w:t xml:space="preserve"> in t</w:t>
      </w:r>
      <w:r>
        <w:t>he tight timescale given.</w:t>
      </w:r>
    </w:p>
    <w:p w14:paraId="3EE56F8C" w14:textId="3CF41F3B"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r>
        <w:t>Scikit-L</w:t>
      </w:r>
      <w:r w:rsidR="003075BD">
        <w:t>earn</w:t>
      </w:r>
    </w:p>
    <w:p w14:paraId="33328B59" w14:textId="6E5BD3D1" w:rsidR="003C04A6" w:rsidRPr="003C04A6" w:rsidRDefault="000324D2" w:rsidP="008B6EF7">
      <w:pPr>
        <w:spacing w:line="240" w:lineRule="auto"/>
      </w:pPr>
      <w:r>
        <w:t>Scikit-L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Scikit-learn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r>
        <w:t>Scikit-I</w:t>
      </w:r>
      <w:r w:rsidR="003075BD">
        <w:t>mage</w:t>
      </w:r>
    </w:p>
    <w:p w14:paraId="2A64E031" w14:textId="193DABEB" w:rsidR="00EC4F41" w:rsidRPr="00EC4F41" w:rsidRDefault="000324D2" w:rsidP="008B6EF7">
      <w:pPr>
        <w:spacing w:line="240" w:lineRule="auto"/>
      </w:pPr>
      <w:r>
        <w:t>Scikit-I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 xml:space="preserve">the results of classification to be saved to </w:t>
      </w:r>
      <w:r w:rsidR="003664A6">
        <w:lastRenderedPageBreak/>
        <w:t>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78705300"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utlise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8B6EF7">
      <w:pPr>
        <w:pStyle w:val="Heading2"/>
        <w:spacing w:line="240" w:lineRule="auto"/>
      </w:pPr>
      <w:bookmarkStart w:id="63" w:name="_Toc6487221"/>
      <w:r>
        <w:lastRenderedPageBreak/>
        <w:t xml:space="preserve">Data </w:t>
      </w:r>
      <w:r w:rsidR="006411A2">
        <w:t>set</w:t>
      </w:r>
      <w:bookmarkEnd w:id="63"/>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8B6EF7">
      <w:pPr>
        <w:pStyle w:val="Heading3"/>
        <w:spacing w:line="240" w:lineRule="auto"/>
      </w:pPr>
      <w:bookmarkStart w:id="64" w:name="_Toc6487222"/>
      <w:r>
        <w:t>Images</w:t>
      </w:r>
      <w:bookmarkEnd w:id="64"/>
    </w:p>
    <w:p w14:paraId="6F961418" w14:textId="50755C2A" w:rsidR="009E1D04" w:rsidRDefault="006977D1" w:rsidP="008B6EF7">
      <w:pPr>
        <w:spacing w:line="240" w:lineRule="auto"/>
      </w:pPr>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8B6EF7">
      <w:pPr>
        <w:keepNext/>
        <w:spacing w:line="240" w:lineRule="auto"/>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8B6EF7">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8B6EF7">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8B6EF7">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w:t>
      </w:r>
      <w:r w:rsidR="005C6A69">
        <w:rPr>
          <w:i w:val="0"/>
          <w:color w:val="auto"/>
          <w:sz w:val="22"/>
        </w:rPr>
        <w:lastRenderedPageBreak/>
        <w:t xml:space="preserve">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8B6EF7">
      <w:pPr>
        <w:spacing w:line="240" w:lineRule="auto"/>
      </w:pPr>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8B6EF7">
      <w:pPr>
        <w:keepNext/>
        <w:spacing w:line="240" w:lineRule="auto"/>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14039EA7" w:rsidR="004F69F3" w:rsidRDefault="004F69F3" w:rsidP="008B6EF7">
      <w:pPr>
        <w:pStyle w:val="Caption"/>
      </w:pPr>
      <w:r>
        <w:t xml:space="preserve">Figure </w:t>
      </w:r>
      <w:fldSimple w:instr=" SEQ Figure \* ARABIC ">
        <w:r w:rsidR="0020449B">
          <w:rPr>
            <w:noProof/>
          </w:rPr>
          <w:t>2</w:t>
        </w:r>
      </w:fldSimple>
      <w:r w:rsidR="00490408">
        <w:t>: Image not included in final data set</w:t>
      </w:r>
      <w:r w:rsidR="00475A83">
        <w:t xml:space="preserve"> </w:t>
      </w:r>
      <w:r w:rsidR="00926F6A">
        <w:t>showing two aircraft</w:t>
      </w:r>
    </w:p>
    <w:p w14:paraId="26AB6AE5" w14:textId="54527889" w:rsidR="00926F6A" w:rsidRPr="00926F6A" w:rsidRDefault="00926F6A" w:rsidP="008B6EF7">
      <w:pPr>
        <w:spacing w:line="240" w:lineRule="auto"/>
      </w:pPr>
      <w:r>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8B6EF7">
      <w:pPr>
        <w:pStyle w:val="Heading3"/>
        <w:spacing w:line="240" w:lineRule="auto"/>
      </w:pPr>
      <w:bookmarkStart w:id="65" w:name="_Toc6487223"/>
      <w:r>
        <w:t>Parsing</w:t>
      </w:r>
      <w:bookmarkEnd w:id="65"/>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lastRenderedPageBreak/>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8B6EF7">
      <w:pPr>
        <w:pStyle w:val="Heading2"/>
        <w:spacing w:line="240" w:lineRule="auto"/>
      </w:pPr>
      <w:bookmarkStart w:id="66" w:name="_Toc6487224"/>
      <w:r>
        <w:t>Pre-Processing</w:t>
      </w:r>
      <w:bookmarkEnd w:id="66"/>
    </w:p>
    <w:p w14:paraId="79AEDE39" w14:textId="36FEB1D9"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8B6EF7">
      <w:pPr>
        <w:pStyle w:val="Heading3"/>
        <w:spacing w:line="240" w:lineRule="auto"/>
      </w:pPr>
      <w:bookmarkStart w:id="67" w:name="_Toc6487225"/>
      <w:r>
        <w:t>Histogram of oriented gradients</w:t>
      </w:r>
      <w:bookmarkEnd w:id="67"/>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8B6EF7">
      <w:pPr>
        <w:spacing w:line="240" w:lineRule="auto"/>
      </w:pPr>
      <w:r>
        <w:lastRenderedPageBreak/>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D410FC" w:rsidRPr="0020086C" w:rsidRDefault="00D410FC"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D410FC" w:rsidRPr="0020086C" w:rsidRDefault="00D410FC"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8B6EF7">
      <w:pPr>
        <w:pStyle w:val="Heading3"/>
        <w:spacing w:line="240" w:lineRule="auto"/>
      </w:pPr>
      <w:bookmarkStart w:id="68" w:name="_Toc6487226"/>
      <w:r>
        <w:t>Feature vector</w:t>
      </w:r>
      <w:bookmarkEnd w:id="68"/>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lastRenderedPageBreak/>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8B6EF7">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69" w:name="_Toc6487227"/>
      <w:r>
        <w:lastRenderedPageBreak/>
        <w:t>Machine learning</w:t>
      </w:r>
      <w:bookmarkEnd w:id="69"/>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70" w:name="_Toc6487228"/>
      <w:r>
        <w:t>Supervised learning</w:t>
      </w:r>
      <w:bookmarkEnd w:id="70"/>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(x</w:t>
      </w:r>
      <w:r w:rsidRPr="00C9276C">
        <w:rPr>
          <w:rFonts w:cstheme="minorHAnsi"/>
          <w:b/>
          <w:shd w:val="clear" w:color="auto" w:fill="FFFFFF"/>
          <w:vertAlign w:val="subscript"/>
        </w:rPr>
        <w:t>N</w:t>
      </w:r>
      <w:r w:rsidRPr="00C9276C">
        <w:rPr>
          <w:rFonts w:cstheme="minorHAnsi"/>
          <w:b/>
          <w:shd w:val="clear" w:color="auto" w:fill="FFFFFF"/>
        </w:rPr>
        <w:t>, y</w:t>
      </w:r>
      <w:r w:rsidRPr="00C9276C">
        <w:rPr>
          <w:rFonts w:cstheme="minorHAnsi"/>
          <w:b/>
          <w:shd w:val="clear" w:color="auto" w:fill="FFFFFF"/>
          <w:vertAlign w:val="subscript"/>
        </w:rPr>
        <w:t>N</w:t>
      </w:r>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r w:rsidRPr="00C9276C">
        <w:rPr>
          <w:rFonts w:cstheme="minorHAnsi"/>
          <w:b/>
          <w:shd w:val="clear" w:color="auto" w:fill="FFFFFF"/>
        </w:rPr>
        <w:t>y</w:t>
      </w:r>
      <w:r w:rsidRPr="00C9276C">
        <w:rPr>
          <w:rFonts w:cstheme="minorHAnsi"/>
          <w:b/>
          <w:shd w:val="clear" w:color="auto" w:fill="FFFFFF"/>
          <w:vertAlign w:val="subscript"/>
        </w:rPr>
        <w:t>i</w:t>
      </w:r>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w:t>
      </w:r>
      <w:r w:rsidR="005B6A8C" w:rsidRPr="00C9276C">
        <w:rPr>
          <w:rFonts w:cstheme="minorHAnsi"/>
          <w:shd w:val="clear" w:color="auto" w:fill="FFFFFF"/>
        </w:rPr>
        <w:lastRenderedPageBreak/>
        <w:t xml:space="preserve">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P(y|x)</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71" w:name="_Toc6487229"/>
      <w:r>
        <w:t>Support vector machines</w:t>
      </w:r>
      <w:bookmarkEnd w:id="71"/>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(x</w:t>
      </w:r>
      <w:r w:rsidRPr="00C9276C">
        <w:rPr>
          <w:rFonts w:cstheme="minorHAnsi"/>
          <w:b/>
          <w:shd w:val="clear" w:color="auto" w:fill="FFFFFF"/>
          <w:vertAlign w:val="subscript"/>
        </w:rPr>
        <w:t>N</w:t>
      </w:r>
      <w:r w:rsidRPr="00C9276C">
        <w:rPr>
          <w:rFonts w:cstheme="minorHAnsi"/>
          <w:b/>
          <w:shd w:val="clear" w:color="auto" w:fill="FFFFFF"/>
        </w:rPr>
        <w:t>, y</w:t>
      </w:r>
      <w:r w:rsidRPr="00C9276C">
        <w:rPr>
          <w:rFonts w:cstheme="minorHAnsi"/>
          <w:b/>
          <w:shd w:val="clear" w:color="auto" w:fill="FFFFFF"/>
          <w:vertAlign w:val="subscript"/>
        </w:rPr>
        <w:t>N</w:t>
      </w:r>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r w:rsidRPr="00C9276C">
        <w:rPr>
          <w:rFonts w:cstheme="minorHAnsi"/>
          <w:b/>
          <w:shd w:val="clear" w:color="auto" w:fill="FFFFFF"/>
        </w:rPr>
        <w:t>y</w:t>
      </w:r>
      <w:r w:rsidRPr="00C9276C">
        <w:rPr>
          <w:rFonts w:cstheme="minorHAnsi"/>
          <w:b/>
          <w:shd w:val="clear" w:color="auto" w:fill="FFFFFF"/>
          <w:vertAlign w:val="subscript"/>
        </w:rPr>
        <w:t>i</w:t>
      </w:r>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r w:rsidR="00A62CBE" w:rsidRPr="00C9276C">
        <w:rPr>
          <w:rFonts w:cstheme="minorHAnsi"/>
          <w:b/>
          <w:shd w:val="clear" w:color="auto" w:fill="FFFFFF"/>
        </w:rPr>
        <w:t>y</w:t>
      </w:r>
      <w:r w:rsidR="00A62CBE" w:rsidRPr="00C9276C">
        <w:rPr>
          <w:rFonts w:cstheme="minorHAnsi"/>
          <w:b/>
          <w:shd w:val="clear" w:color="auto" w:fill="FFFFFF"/>
          <w:vertAlign w:val="subscript"/>
        </w:rPr>
        <w:t xml:space="preserve">i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8B6EF7">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7A14706B" w:rsidR="00186B13" w:rsidRDefault="00186B13" w:rsidP="008B6EF7">
      <w:pPr>
        <w:spacing w:line="240" w:lineRule="auto"/>
      </w:pPr>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8B6EF7">
      <w:pPr>
        <w:pStyle w:val="Caption"/>
      </w:pPr>
      <w:r>
        <w:t xml:space="preserve">Figure </w:t>
      </w:r>
      <w:fldSimple w:instr=" SEQ Figure \* ARABIC ">
        <w:r w:rsidR="0020449B">
          <w:rPr>
            <w:noProof/>
          </w:rPr>
          <w:t>6</w:t>
        </w:r>
      </w:fldSimple>
      <w:r>
        <w:t>: RBF kernel equation</w:t>
      </w:r>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r>
        <w:rPr>
          <w:b/>
        </w:rPr>
        <w:t>y</w:t>
      </w:r>
      <w:r>
        <w:rPr>
          <w:b/>
          <w:vertAlign w:val="subscript"/>
        </w:rPr>
        <w:t xml:space="preserve">i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lastRenderedPageBreak/>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lastRenderedPageBreak/>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8B6EF7">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72" w:name="_Toc6487230"/>
      <w:r>
        <w:t>Cross validation</w:t>
      </w:r>
      <w:bookmarkEnd w:id="72"/>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lastRenderedPageBreak/>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73" w:name="_Toc6487231"/>
      <w:r>
        <w:lastRenderedPageBreak/>
        <w:t>Technical Achievement</w:t>
      </w:r>
      <w:bookmarkEnd w:id="73"/>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74" w:name="_Toc6487232"/>
      <w:r>
        <w:t>Graphical user interface</w:t>
      </w:r>
      <w:bookmarkEnd w:id="74"/>
    </w:p>
    <w:p w14:paraId="65233FC5" w14:textId="56A1F209" w:rsidR="009806BA" w:rsidRDefault="009806BA" w:rsidP="008B6EF7">
      <w:pPr>
        <w:spacing w:line="240" w:lineRule="auto"/>
      </w:pPr>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8B6EF7">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lastRenderedPageBreak/>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8B6EF7">
      <w:pPr>
        <w:pStyle w:val="Caption"/>
      </w:pPr>
      <w:bookmarkStart w:id="75" w:name="_Ref5970889"/>
      <w:r>
        <w:t xml:space="preserve">Figure </w:t>
      </w:r>
      <w:fldSimple w:instr=" SEQ Figure \* ARABIC ">
        <w:r w:rsidR="0020449B">
          <w:rPr>
            <w:noProof/>
          </w:rPr>
          <w:t>9</w:t>
        </w:r>
      </w:fldSimple>
      <w:bookmarkEnd w:id="75"/>
      <w:r>
        <w:t>: File selection dialog</w:t>
      </w:r>
    </w:p>
    <w:p w14:paraId="1DEA4DBC" w14:textId="5ABFFD5D" w:rsidR="00EA36F9" w:rsidRDefault="00EA36F9" w:rsidP="008B6EF7">
      <w:pPr>
        <w:spacing w:line="240" w:lineRule="auto"/>
      </w:pPr>
      <w:r>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76" w:name="_Toc6487233"/>
      <w:r>
        <w:t>S</w:t>
      </w:r>
      <w:r w:rsidR="00926F6A">
        <w:t>tandalone classification</w:t>
      </w:r>
      <w:bookmarkEnd w:id="76"/>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lastRenderedPageBreak/>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8B6EF7">
      <w:pPr>
        <w:pStyle w:val="Caption"/>
      </w:pPr>
      <w:bookmarkStart w:id="77" w:name="_Ref5968927"/>
      <w:bookmarkStart w:id="78" w:name="_Ref5968913"/>
      <w:r>
        <w:t xml:space="preserve">Figure </w:t>
      </w:r>
      <w:fldSimple w:instr=" SEQ Figure \* ARABIC ">
        <w:r w:rsidR="0020449B">
          <w:rPr>
            <w:noProof/>
          </w:rPr>
          <w:t>10</w:t>
        </w:r>
      </w:fldSimple>
      <w:bookmarkEnd w:id="77"/>
      <w:r>
        <w:t>: Results from standalone classification</w:t>
      </w:r>
      <w:bookmarkEnd w:id="7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79" w:name="_Toc6487234"/>
      <w:r>
        <w:lastRenderedPageBreak/>
        <w:t>Large image search</w:t>
      </w:r>
      <w:bookmarkEnd w:id="7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r>
        <w:t>x_step = image_width – x_search_size / x_steps</w:t>
      </w:r>
    </w:p>
    <w:p w14:paraId="720142FB" w14:textId="6A3D55E4" w:rsidR="008B1EC7" w:rsidRDefault="008B1EC7" w:rsidP="008B6EF7">
      <w:pPr>
        <w:spacing w:line="240" w:lineRule="auto"/>
      </w:pPr>
      <w:r>
        <w:t>y_step = image_height – y_search_size / y_steps</w:t>
      </w:r>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w:t>
      </w:r>
      <w:r w:rsidR="00177B1F">
        <w:lastRenderedPageBreak/>
        <w:t xml:space="preserve">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8B6EF7">
      <w:pPr>
        <w:pStyle w:val="Caption"/>
      </w:pPr>
      <w:bookmarkStart w:id="80" w:name="_Ref6141049"/>
      <w:r>
        <w:t xml:space="preserve">Figure </w:t>
      </w:r>
      <w:fldSimple w:instr=" SEQ Figure \* ARABIC ">
        <w:r w:rsidR="0020449B">
          <w:rPr>
            <w:noProof/>
          </w:rPr>
          <w:t>11</w:t>
        </w:r>
      </w:fldSimple>
      <w:r>
        <w:t xml:space="preserve">: Heat map of aircraft </w:t>
      </w:r>
      <w:bookmarkEnd w:id="80"/>
      <w:r w:rsidR="00490D6F">
        <w:t>probabilities</w:t>
      </w:r>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8B6EF7">
      <w:pPr>
        <w:pStyle w:val="Caption"/>
      </w:pPr>
      <w:bookmarkStart w:id="81" w:name="_Ref6142916"/>
      <w:r>
        <w:t xml:space="preserve">Figure </w:t>
      </w:r>
      <w:fldSimple w:instr=" SEQ Figure \* ARABIC ">
        <w:r>
          <w:rPr>
            <w:noProof/>
          </w:rPr>
          <w:t>12</w:t>
        </w:r>
      </w:fldSimple>
      <w:r>
        <w:t>: Image search results</w:t>
      </w:r>
      <w:bookmarkEnd w:id="81"/>
    </w:p>
    <w:p w14:paraId="0C8E9356" w14:textId="3E65E9E1"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w:t>
      </w:r>
      <w:r>
        <w:lastRenderedPageBreak/>
        <w:t xml:space="preserve">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39BE60F6" w14:textId="77777777" w:rsidR="009649A0" w:rsidRDefault="009649A0" w:rsidP="008B6EF7">
      <w:pPr>
        <w:pStyle w:val="Heading2"/>
        <w:spacing w:line="240" w:lineRule="auto"/>
      </w:pPr>
      <w:bookmarkStart w:id="82" w:name="_Toc6487235"/>
      <w:r>
        <w:t>Saving of results</w:t>
      </w:r>
      <w:bookmarkEnd w:id="82"/>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27F18B95" w14:textId="0F1B851D" w:rsidR="002D3C33" w:rsidRDefault="008C7A03" w:rsidP="008B6EF7">
      <w:pPr>
        <w:spacing w:line="240" w:lineRule="auto"/>
        <w:rPr>
          <w:rFonts w:asciiTheme="majorHAnsi" w:eastAsiaTheme="majorEastAsia" w:hAnsiTheme="majorHAnsi" w:cstheme="majorBidi"/>
          <w:color w:val="2F5496" w:themeColor="accent1" w:themeShade="BF"/>
          <w:sz w:val="32"/>
          <w:szCs w:val="32"/>
        </w:rPr>
      </w:pPr>
      <w:r>
        <w:t xml:space="preserve">INSERT IMAGE OF MATPLOTLIB </w:t>
      </w:r>
    </w:p>
    <w:p w14:paraId="73967E3C" w14:textId="77777777" w:rsidR="002853E8" w:rsidRDefault="002853E8">
      <w:pPr>
        <w:rPr>
          <w:rFonts w:asciiTheme="majorHAnsi" w:eastAsiaTheme="majorEastAsia" w:hAnsiTheme="majorHAnsi" w:cstheme="majorBidi"/>
          <w:color w:val="2F5496" w:themeColor="accent1" w:themeShade="BF"/>
          <w:sz w:val="32"/>
          <w:szCs w:val="32"/>
        </w:rPr>
      </w:pPr>
      <w:bookmarkStart w:id="83" w:name="_Toc6487236"/>
      <w:r>
        <w:br w:type="page"/>
      </w:r>
    </w:p>
    <w:p w14:paraId="4CBC304F" w14:textId="0F05FBB8" w:rsidR="00BA2C40" w:rsidRDefault="00BA2C40" w:rsidP="008B6EF7">
      <w:pPr>
        <w:pStyle w:val="Heading1"/>
        <w:spacing w:line="240" w:lineRule="auto"/>
      </w:pPr>
      <w:r>
        <w:lastRenderedPageBreak/>
        <w:t>Project Planning</w:t>
      </w:r>
      <w:bookmarkEnd w:id="8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84" w:name="_Toc6487237"/>
      <w:r>
        <w:t>Momentum</w:t>
      </w:r>
      <w:bookmarkEnd w:id="8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85" w:name="_Toc6487238"/>
      <w:r>
        <w:t>Adapting to change</w:t>
      </w:r>
      <w:r w:rsidR="00760E8A">
        <w:t xml:space="preserve"> and dealing with risks</w:t>
      </w:r>
      <w:bookmarkEnd w:id="85"/>
    </w:p>
    <w:p w14:paraId="6FD14BB8" w14:textId="6AA0E7FE" w:rsidR="00760E8A" w:rsidRDefault="00760E8A" w:rsidP="008B6EF7">
      <w:pPr>
        <w:spacing w:line="240" w:lineRule="auto"/>
      </w:pPr>
      <w:r>
        <w:t xml:space="preserve">Adapting to change and risk during a project is always difficult. This is because it is hard to foresee problems that may arise. </w:t>
      </w:r>
      <w:r>
        <w:lastRenderedPageBreak/>
        <w:t>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86" w:name="_Toc6487239"/>
      <w:r>
        <w:t>Performance</w:t>
      </w:r>
      <w:bookmarkEnd w:id="86"/>
    </w:p>
    <w:p w14:paraId="4C7B0BF6" w14:textId="532438BE"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I started the project using the wrong ML model. This was a quick and easy fix however, could have been easily avoided by i</w:t>
      </w:r>
      <w:r w:rsidR="00E61041">
        <w:t xml:space="preserve">n-depth research of CNN’s. </w:t>
      </w:r>
      <w:r w:rsidR="00C70A13">
        <w:t xml:space="preserve">The extra research required by the </w:t>
      </w:r>
      <w:r w:rsidR="00C70A13">
        <w:lastRenderedPageBreak/>
        <w:t>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87" w:name="_Toc6487240"/>
      <w:r>
        <w:t>What have I learnt?</w:t>
      </w:r>
      <w:bookmarkEnd w:id="87"/>
    </w:p>
    <w:p w14:paraId="43A9F5CA" w14:textId="29910381"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t>spending too much time on solving</w:t>
      </w:r>
      <w:r w:rsidR="00375FF1">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2871BEE6" w14:textId="37190A45" w:rsidR="000653A0"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r w:rsidR="00FA41D6">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br w:type="page"/>
      </w:r>
    </w:p>
    <w:p w14:paraId="0F6FE11E" w14:textId="77777777" w:rsidR="00DD2A8D" w:rsidRDefault="00BA2C40" w:rsidP="008B6EF7">
      <w:pPr>
        <w:pStyle w:val="Heading1"/>
        <w:spacing w:line="240" w:lineRule="auto"/>
      </w:pPr>
      <w:bookmarkStart w:id="88" w:name="_Toc6487241"/>
      <w:r>
        <w:lastRenderedPageBreak/>
        <w:t>Conclusion</w:t>
      </w:r>
      <w:bookmarkEnd w:id="88"/>
    </w:p>
    <w:p w14:paraId="04AD8755" w14:textId="259D9919"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w:t>
      </w:r>
      <w:r w:rsidR="0021789D">
        <w:t xml:space="preserve">accurately and </w:t>
      </w:r>
      <w:r w:rsidR="002E2503">
        <w:t xml:space="preserve">effectively. </w:t>
      </w:r>
    </w:p>
    <w:p w14:paraId="77332C5D" w14:textId="7450EC6D"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p>
    <w:p w14:paraId="246A06AD" w14:textId="63A02481" w:rsidR="002B63DC" w:rsidRDefault="00490408" w:rsidP="008B6EF7">
      <w:pPr>
        <w:spacing w:line="240" w:lineRule="auto"/>
      </w:pPr>
      <w:r>
        <w:t>The second step is to parse and pre-process the images. This is a fairly straightforward process to implement however the formatt</w:t>
      </w:r>
      <w:r w:rsidR="009A3CD4">
        <w:t xml:space="preserve">ing of data proved to be more of an </w:t>
      </w:r>
      <w:r>
        <w:t>issue than anticipated.</w:t>
      </w:r>
      <w:r w:rsidR="009A3CD4">
        <w:t xml:space="preserve"> The ML model was trained using the data set and provided with new unseen data. The test data is pre-processed the same way as the training set.</w:t>
      </w:r>
    </w:p>
    <w:p w14:paraId="11A56579" w14:textId="1A1973A3" w:rsidR="009920EA" w:rsidRDefault="009920EA" w:rsidP="008B6EF7">
      <w:pPr>
        <w:spacing w:line="240" w:lineRule="auto"/>
      </w:pPr>
      <w:r>
        <w:t xml:space="preserve">The third step to parse results by showing areas of interest to the user. This involves taking the prediction array and placing it over the original image. This can be shown in two forms as either a heat map showing areas with high probabilities or an overlay of squares highlighting positions to the user. </w:t>
      </w:r>
    </w:p>
    <w:p w14:paraId="5D7605F6" w14:textId="469D3BC7" w:rsidR="009920EA" w:rsidRDefault="009920EA" w:rsidP="008B6EF7">
      <w:pPr>
        <w:spacing w:line="240" w:lineRule="auto"/>
      </w:pPr>
      <w:r>
        <w:t>The results of this proj</w:t>
      </w:r>
      <w:r w:rsidR="002853E8">
        <w:t xml:space="preserve">ect on the standalone dataset show and accuracy of 100% during classification and an average score of 99% during cross validation. The </w:t>
      </w:r>
      <w:r w:rsidR="00D410FC">
        <w:t>cross validation scores of the realistic data set vary dependant on size of the image. When the images are 800x800px, the average cross validation score is 74% how</w:t>
      </w:r>
      <w:r w:rsidR="003517B6">
        <w:t>ever when image size is reduced to 100x100px, the</w:t>
      </w:r>
      <w:r w:rsidR="00D410FC">
        <w:t xml:space="preserve"> cross validation score is </w:t>
      </w:r>
      <w:r w:rsidR="003517B6">
        <w:t xml:space="preserve">drops to 60%. During classification of larger images, the accuracy is between 50-60% dependant on provided image. This shows that machine learning algorithms are accurate with a specific data set however, given test data that does not tie closely to the training set, accuracy is significantly impaired. </w:t>
      </w:r>
    </w:p>
    <w:p w14:paraId="190B0E52" w14:textId="5EC2B880" w:rsidR="009A0566" w:rsidRDefault="009A0566" w:rsidP="008B6EF7">
      <w:pPr>
        <w:spacing w:line="240" w:lineRule="auto"/>
      </w:pPr>
      <w:r>
        <w:lastRenderedPageBreak/>
        <w:t>I selected this project to research the effectiveness of machine learning and computer vision. The results gained from this project</w:t>
      </w:r>
      <w:r>
        <w:t xml:space="preserve"> show machine learning is an effective means of classification</w:t>
      </w:r>
      <w:r w:rsidR="0021789D">
        <w:t xml:space="preserve"> and</w:t>
      </w:r>
      <w:r>
        <w:t xml:space="preserve"> is rapidly developing however th</w:t>
      </w:r>
      <w:r w:rsidR="0021789D">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Default="00490408" w:rsidP="00490408">
      <w:pPr>
        <w:spacing w:line="240" w:lineRule="auto"/>
      </w:pPr>
      <w: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89" w:name="_Toc6487242"/>
      <w:bookmarkStart w:id="90" w:name="_GoBack"/>
      <w:bookmarkEnd w:id="90"/>
      <w:r>
        <w:lastRenderedPageBreak/>
        <w:t>References</w:t>
      </w:r>
      <w:bookmarkEnd w:id="89"/>
    </w:p>
    <w:p w14:paraId="1F383F86" w14:textId="7CBD4F74" w:rsidR="00DD0807" w:rsidRDefault="003664A6" w:rsidP="008B6EF7">
      <w:pPr>
        <w:spacing w:line="240" w:lineRule="auto"/>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rsidP="008B6EF7">
      <w:pPr>
        <w:spacing w:line="240" w:lineRule="auto"/>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91" w:name="_Toc6487243"/>
      <w:r>
        <w:t>Appendices</w:t>
      </w:r>
      <w:bookmarkEnd w:id="91"/>
    </w:p>
    <w:p w14:paraId="492A63E4" w14:textId="1B58DFD2" w:rsidR="006A2A28" w:rsidRDefault="006A2A28" w:rsidP="008B6EF7">
      <w:pPr>
        <w:pStyle w:val="Heading2"/>
        <w:spacing w:line="240" w:lineRule="auto"/>
      </w:pPr>
      <w:bookmarkStart w:id="92" w:name="_Toc6487244"/>
      <w:r>
        <w:t>Sustainability</w:t>
      </w:r>
      <w:bookmarkEnd w:id="92"/>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to classify different data and theoretically an unlimited amount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th</w:t>
      </w:r>
      <w:r w:rsidR="002B63DC">
        <w:t>e majority of operating systems.</w:t>
      </w:r>
    </w:p>
    <w:p w14:paraId="7A46F78B" w14:textId="6A273C6F" w:rsidR="006A2A28" w:rsidRDefault="006A2A28" w:rsidP="008B6EF7">
      <w:pPr>
        <w:pStyle w:val="Heading2"/>
        <w:spacing w:line="240" w:lineRule="auto"/>
      </w:pPr>
      <w:bookmarkStart w:id="93" w:name="_Toc6487245"/>
      <w:r>
        <w:t>Legal</w:t>
      </w:r>
      <w:bookmarkEnd w:id="93"/>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However </w:t>
      </w:r>
      <w:r w:rsidR="002B63DC">
        <w:lastRenderedPageBreak/>
        <w:t>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94" w:name="_Toc6487246"/>
      <w:r>
        <w:t>Ethical</w:t>
      </w:r>
      <w:bookmarkEnd w:id="94"/>
    </w:p>
    <w:p w14:paraId="78349D9A" w14:textId="12F404FF" w:rsidR="009A7071" w:rsidRPr="00E31228" w:rsidRDefault="00E31228" w:rsidP="008B6EF7">
      <w:pPr>
        <w:spacing w:line="240" w:lineRule="auto"/>
      </w:pPr>
      <w:r>
        <w:t xml:space="preserve">Many people are scared by the fact that technology </w:t>
      </w:r>
      <w:r w:rsidR="0021789D">
        <w:t>is becoming ever more intelligent</w:t>
      </w:r>
      <w:r>
        <w:t>.</w:t>
      </w:r>
      <w:r w:rsidR="0021789D">
        <w:t xml:space="preserve"> Machine learning is</w:t>
      </w:r>
      <w:r>
        <w:t xml:space="preserve"> a relatively</w:t>
      </w:r>
      <w:r w:rsidR="00283802">
        <w:t xml:space="preserve"> new concept and very little ins</w:t>
      </w:r>
      <w:r w:rsidR="009A7071">
        <w:t xml:space="preserve">ight </w:t>
      </w:r>
      <w:r w:rsidR="0021789D">
        <w:t xml:space="preserve">is provided </w:t>
      </w:r>
      <w:r w:rsidR="009A7071">
        <w:t xml:space="preserve">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t>airports</w:t>
      </w:r>
      <w:r w:rsidR="0090511B">
        <w:t xml:space="preserve"> meaning no private property ie. Houses or private grounds</w:t>
      </w:r>
      <w:r w:rsidR="0021789D">
        <w:t>/ airstrips</w:t>
      </w:r>
      <w:r w:rsidR="0090511B">
        <w:t xml:space="preserve"> are included in the data set. </w:t>
      </w:r>
      <w:r w:rsidR="00FA41D6">
        <w:t xml:space="preserve">This means no privacy rules are being breached. </w:t>
      </w:r>
    </w:p>
    <w:p w14:paraId="29D1A53A" w14:textId="1643D8A4" w:rsidR="006A2A28" w:rsidRDefault="006A2A28" w:rsidP="008B6EF7">
      <w:pPr>
        <w:pStyle w:val="Heading2"/>
        <w:spacing w:line="240" w:lineRule="auto"/>
      </w:pPr>
      <w:bookmarkStart w:id="95" w:name="_Toc6487247"/>
      <w:r>
        <w:t>Intellectual property</w:t>
      </w:r>
      <w:bookmarkEnd w:id="95"/>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r w:rsidR="000C4B04">
        <w:t xml:space="preserve">Scikit-learn, </w:t>
      </w:r>
      <w:r>
        <w:t>Scikit-</w:t>
      </w:r>
      <w:r w:rsidR="000C4B04">
        <w:t xml:space="preserve">image, Tkinter,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t xml:space="preserve">PIL follows a license similar to an MIT license. An MIT license is also a permissive license that </w:t>
      </w:r>
      <w:r w:rsidR="00E31228" w:rsidRPr="00FA41D6">
        <w:rPr>
          <w:rFonts w:asciiTheme="minorHAnsi" w:hAnsiTheme="minorHAnsi" w:cstheme="minorHAnsi"/>
          <w:sz w:val="22"/>
          <w:szCs w:val="22"/>
        </w:rPr>
        <w:t>enforces very limited restriction on reuse therefore has excellent licence compatibility. PIL gives permission to use, copy, modify, and distribute.</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4EE96AF3" w:rsidR="00E31228" w:rsidRDefault="00E31228" w:rsidP="008B6EF7">
      <w:pPr>
        <w:spacing w:line="240" w:lineRule="auto"/>
      </w:pPr>
      <w:r>
        <w:t xml:space="preserve">Both licences </w:t>
      </w:r>
      <w:r w:rsidR="00FA41D6">
        <w:t xml:space="preserve">that belong to the software </w:t>
      </w:r>
      <w:r>
        <w:t>used allow the near unrestricted use and distribution of their software</w:t>
      </w:r>
      <w:r w:rsidR="00FA41D6">
        <w:t xml:space="preserve"> providing</w:t>
      </w:r>
      <w:r>
        <w:t xml:space="preserve"> the license agreement is copied and used in the release of the </w:t>
      </w:r>
      <w:r>
        <w:lastRenderedPageBreak/>
        <w:t xml:space="preserve">software. This means the software I have </w:t>
      </w:r>
      <w:r w:rsidR="00FA41D6">
        <w:t>created is entirely owned by me in line with external library terms and conditions.</w:t>
      </w:r>
    </w:p>
    <w:p w14:paraId="1A154073" w14:textId="77777777" w:rsidR="00E31228" w:rsidRPr="006A2A28" w:rsidRDefault="00E31228" w:rsidP="008B6EF7">
      <w:pPr>
        <w:spacing w:line="240" w:lineRule="auto"/>
      </w:pPr>
    </w:p>
    <w:sectPr w:rsidR="00E312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D410FC" w:rsidRDefault="00D410FC" w:rsidP="000E0551">
      <w:pPr>
        <w:spacing w:after="0" w:line="240" w:lineRule="auto"/>
      </w:pPr>
      <w:r>
        <w:separator/>
      </w:r>
    </w:p>
  </w:endnote>
  <w:endnote w:type="continuationSeparator" w:id="0">
    <w:p w14:paraId="21D8E4E2" w14:textId="77777777" w:rsidR="00D410FC" w:rsidRDefault="00D410FC"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1DE2A40F" w:rsidR="00D410FC" w:rsidRDefault="00D410FC">
        <w:pPr>
          <w:pStyle w:val="Footer"/>
          <w:jc w:val="center"/>
        </w:pPr>
        <w:r>
          <w:fldChar w:fldCharType="begin"/>
        </w:r>
        <w:r>
          <w:instrText xml:space="preserve"> PAGE   \* MERGEFORMAT </w:instrText>
        </w:r>
        <w:r>
          <w:fldChar w:fldCharType="separate"/>
        </w:r>
        <w:r w:rsidR="00415F30">
          <w:rPr>
            <w:noProof/>
          </w:rPr>
          <w:t>25</w:t>
        </w:r>
        <w:r>
          <w:rPr>
            <w:noProof/>
          </w:rPr>
          <w:fldChar w:fldCharType="end"/>
        </w:r>
      </w:p>
    </w:sdtContent>
  </w:sdt>
  <w:p w14:paraId="739A8D77" w14:textId="77777777" w:rsidR="00D410FC" w:rsidRDefault="00D41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D410FC" w:rsidRDefault="00D410FC" w:rsidP="000E0551">
      <w:pPr>
        <w:spacing w:after="0" w:line="240" w:lineRule="auto"/>
      </w:pPr>
      <w:r>
        <w:separator/>
      </w:r>
    </w:p>
  </w:footnote>
  <w:footnote w:type="continuationSeparator" w:id="0">
    <w:p w14:paraId="26F6299B" w14:textId="77777777" w:rsidR="00D410FC" w:rsidRDefault="00D410FC"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D410FC" w:rsidRDefault="00D410FC">
    <w:pPr>
      <w:pStyle w:val="Header"/>
    </w:pPr>
    <w:r>
      <w:t>Final report</w:t>
    </w:r>
    <w:r>
      <w:tab/>
      <w:t>Identifying aircraft from above</w:t>
    </w:r>
    <w:r>
      <w:tab/>
      <w:t>Kai Roper-Blackman</w:t>
    </w:r>
  </w:p>
  <w:p w14:paraId="1396FF16" w14:textId="77777777" w:rsidR="00D410FC" w:rsidRDefault="00D410F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0141"/>
    <w:rsid w:val="000324D2"/>
    <w:rsid w:val="000653A0"/>
    <w:rsid w:val="000A2AE6"/>
    <w:rsid w:val="000B63F0"/>
    <w:rsid w:val="000C2363"/>
    <w:rsid w:val="000C4B04"/>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1789D"/>
    <w:rsid w:val="00223B2A"/>
    <w:rsid w:val="0025296C"/>
    <w:rsid w:val="00252BB0"/>
    <w:rsid w:val="00262904"/>
    <w:rsid w:val="00267AF7"/>
    <w:rsid w:val="00272062"/>
    <w:rsid w:val="00283802"/>
    <w:rsid w:val="002853E8"/>
    <w:rsid w:val="002A427F"/>
    <w:rsid w:val="002B63DC"/>
    <w:rsid w:val="002C795C"/>
    <w:rsid w:val="002D3C33"/>
    <w:rsid w:val="002E2503"/>
    <w:rsid w:val="002E5D2B"/>
    <w:rsid w:val="002E6DB1"/>
    <w:rsid w:val="002F5062"/>
    <w:rsid w:val="003075BD"/>
    <w:rsid w:val="003517B6"/>
    <w:rsid w:val="003664A6"/>
    <w:rsid w:val="0037095E"/>
    <w:rsid w:val="00375FF1"/>
    <w:rsid w:val="00381F21"/>
    <w:rsid w:val="003C04A6"/>
    <w:rsid w:val="003D39BB"/>
    <w:rsid w:val="003F2B37"/>
    <w:rsid w:val="00402237"/>
    <w:rsid w:val="0041273C"/>
    <w:rsid w:val="00415F30"/>
    <w:rsid w:val="00424290"/>
    <w:rsid w:val="0043080A"/>
    <w:rsid w:val="00442C8D"/>
    <w:rsid w:val="00454660"/>
    <w:rsid w:val="00465F80"/>
    <w:rsid w:val="00475A83"/>
    <w:rsid w:val="00490408"/>
    <w:rsid w:val="00490D6F"/>
    <w:rsid w:val="004F69F3"/>
    <w:rsid w:val="00501095"/>
    <w:rsid w:val="0050156B"/>
    <w:rsid w:val="00507FB7"/>
    <w:rsid w:val="00530F99"/>
    <w:rsid w:val="0053777F"/>
    <w:rsid w:val="00564753"/>
    <w:rsid w:val="0057205A"/>
    <w:rsid w:val="005A55E3"/>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6EF7"/>
    <w:rsid w:val="008B739D"/>
    <w:rsid w:val="008C7A03"/>
    <w:rsid w:val="008D62CD"/>
    <w:rsid w:val="008E0078"/>
    <w:rsid w:val="008F0318"/>
    <w:rsid w:val="008F0496"/>
    <w:rsid w:val="0090511B"/>
    <w:rsid w:val="009167F1"/>
    <w:rsid w:val="00926F6A"/>
    <w:rsid w:val="009649A0"/>
    <w:rsid w:val="00964D64"/>
    <w:rsid w:val="009736C0"/>
    <w:rsid w:val="00977559"/>
    <w:rsid w:val="009806BA"/>
    <w:rsid w:val="009866EC"/>
    <w:rsid w:val="009920EA"/>
    <w:rsid w:val="009A0566"/>
    <w:rsid w:val="009A26F3"/>
    <w:rsid w:val="009A3CD4"/>
    <w:rsid w:val="009A40A1"/>
    <w:rsid w:val="009A707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472BE"/>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10FC"/>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F336A1"/>
    <w:rsid w:val="00F350B7"/>
    <w:rsid w:val="00F51561"/>
    <w:rsid w:val="00F758B3"/>
    <w:rsid w:val="00F966CB"/>
    <w:rsid w:val="00F974E1"/>
    <w:rsid w:val="00FA41D6"/>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642C0-0BC0-4A1E-B72E-E39377938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6628</TotalTime>
  <Pages>25</Pages>
  <Words>7975</Words>
  <Characters>40519</Characters>
  <Application>Microsoft Office Word</Application>
  <DocSecurity>0</DocSecurity>
  <Lines>764</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28</cp:revision>
  <dcterms:created xsi:type="dcterms:W3CDTF">2019-03-08T14:19:00Z</dcterms:created>
  <dcterms:modified xsi:type="dcterms:W3CDTF">2019-04-18T15:04:00Z</dcterms:modified>
</cp:coreProperties>
</file>