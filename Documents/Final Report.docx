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371FFF77" w14:textId="3BCB07B0" w:rsidR="00282C77"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928298" w:history="1">
            <w:r w:rsidR="00282C77" w:rsidRPr="0030471E">
              <w:rPr>
                <w:rStyle w:val="Hyperlink"/>
                <w:noProof/>
              </w:rPr>
              <w:t>Acknowledgements</w:t>
            </w:r>
            <w:r w:rsidR="00282C77">
              <w:rPr>
                <w:noProof/>
                <w:webHidden/>
              </w:rPr>
              <w:tab/>
            </w:r>
            <w:r w:rsidR="00282C77">
              <w:rPr>
                <w:noProof/>
                <w:webHidden/>
              </w:rPr>
              <w:fldChar w:fldCharType="begin"/>
            </w:r>
            <w:r w:rsidR="00282C77">
              <w:rPr>
                <w:noProof/>
                <w:webHidden/>
              </w:rPr>
              <w:instrText xml:space="preserve"> PAGEREF _Toc6928298 \h </w:instrText>
            </w:r>
            <w:r w:rsidR="00282C77">
              <w:rPr>
                <w:noProof/>
                <w:webHidden/>
              </w:rPr>
            </w:r>
            <w:r w:rsidR="00282C77">
              <w:rPr>
                <w:noProof/>
                <w:webHidden/>
              </w:rPr>
              <w:fldChar w:fldCharType="separate"/>
            </w:r>
            <w:r w:rsidR="00282C77">
              <w:rPr>
                <w:noProof/>
                <w:webHidden/>
              </w:rPr>
              <w:t>3</w:t>
            </w:r>
            <w:r w:rsidR="00282C77">
              <w:rPr>
                <w:noProof/>
                <w:webHidden/>
              </w:rPr>
              <w:fldChar w:fldCharType="end"/>
            </w:r>
          </w:hyperlink>
        </w:p>
        <w:p w14:paraId="61984807" w14:textId="6876E9F2" w:rsidR="00282C77" w:rsidRDefault="00282C77">
          <w:pPr>
            <w:pStyle w:val="TOC1"/>
            <w:tabs>
              <w:tab w:val="right" w:leader="dot" w:pos="9016"/>
            </w:tabs>
            <w:rPr>
              <w:rFonts w:eastAsiaTheme="minorEastAsia"/>
              <w:noProof/>
              <w:lang w:eastAsia="en-GB"/>
            </w:rPr>
          </w:pPr>
          <w:hyperlink w:anchor="_Toc6928299" w:history="1">
            <w:r w:rsidRPr="0030471E">
              <w:rPr>
                <w:rStyle w:val="Hyperlink"/>
                <w:noProof/>
              </w:rPr>
              <w:t>Abstract</w:t>
            </w:r>
            <w:r>
              <w:rPr>
                <w:noProof/>
                <w:webHidden/>
              </w:rPr>
              <w:tab/>
            </w:r>
            <w:r>
              <w:rPr>
                <w:noProof/>
                <w:webHidden/>
              </w:rPr>
              <w:fldChar w:fldCharType="begin"/>
            </w:r>
            <w:r>
              <w:rPr>
                <w:noProof/>
                <w:webHidden/>
              </w:rPr>
              <w:instrText xml:space="preserve"> PAGEREF _Toc6928299 \h </w:instrText>
            </w:r>
            <w:r>
              <w:rPr>
                <w:noProof/>
                <w:webHidden/>
              </w:rPr>
            </w:r>
            <w:r>
              <w:rPr>
                <w:noProof/>
                <w:webHidden/>
              </w:rPr>
              <w:fldChar w:fldCharType="separate"/>
            </w:r>
            <w:r>
              <w:rPr>
                <w:noProof/>
                <w:webHidden/>
              </w:rPr>
              <w:t>4</w:t>
            </w:r>
            <w:r>
              <w:rPr>
                <w:noProof/>
                <w:webHidden/>
              </w:rPr>
              <w:fldChar w:fldCharType="end"/>
            </w:r>
          </w:hyperlink>
        </w:p>
        <w:p w14:paraId="2A101F8B" w14:textId="1FCD9916" w:rsidR="00282C77" w:rsidRDefault="00282C77">
          <w:pPr>
            <w:pStyle w:val="TOC1"/>
            <w:tabs>
              <w:tab w:val="right" w:leader="dot" w:pos="9016"/>
            </w:tabs>
            <w:rPr>
              <w:rFonts w:eastAsiaTheme="minorEastAsia"/>
              <w:noProof/>
              <w:lang w:eastAsia="en-GB"/>
            </w:rPr>
          </w:pPr>
          <w:hyperlink w:anchor="_Toc6928300" w:history="1">
            <w:r w:rsidRPr="0030471E">
              <w:rPr>
                <w:rStyle w:val="Hyperlink"/>
                <w:noProof/>
              </w:rPr>
              <w:t>List of Symbols</w:t>
            </w:r>
            <w:r>
              <w:rPr>
                <w:noProof/>
                <w:webHidden/>
              </w:rPr>
              <w:tab/>
            </w:r>
            <w:r>
              <w:rPr>
                <w:noProof/>
                <w:webHidden/>
              </w:rPr>
              <w:fldChar w:fldCharType="begin"/>
            </w:r>
            <w:r>
              <w:rPr>
                <w:noProof/>
                <w:webHidden/>
              </w:rPr>
              <w:instrText xml:space="preserve"> PAGEREF _Toc6928300 \h </w:instrText>
            </w:r>
            <w:r>
              <w:rPr>
                <w:noProof/>
                <w:webHidden/>
              </w:rPr>
            </w:r>
            <w:r>
              <w:rPr>
                <w:noProof/>
                <w:webHidden/>
              </w:rPr>
              <w:fldChar w:fldCharType="separate"/>
            </w:r>
            <w:r>
              <w:rPr>
                <w:noProof/>
                <w:webHidden/>
              </w:rPr>
              <w:t>5</w:t>
            </w:r>
            <w:r>
              <w:rPr>
                <w:noProof/>
                <w:webHidden/>
              </w:rPr>
              <w:fldChar w:fldCharType="end"/>
            </w:r>
          </w:hyperlink>
        </w:p>
        <w:p w14:paraId="4796D9A8" w14:textId="571AC074" w:rsidR="00282C77" w:rsidRDefault="00282C77">
          <w:pPr>
            <w:pStyle w:val="TOC1"/>
            <w:tabs>
              <w:tab w:val="right" w:leader="dot" w:pos="9016"/>
            </w:tabs>
            <w:rPr>
              <w:rFonts w:eastAsiaTheme="minorEastAsia"/>
              <w:noProof/>
              <w:lang w:eastAsia="en-GB"/>
            </w:rPr>
          </w:pPr>
          <w:hyperlink w:anchor="_Toc6928301" w:history="1">
            <w:r w:rsidRPr="0030471E">
              <w:rPr>
                <w:rStyle w:val="Hyperlink"/>
                <w:noProof/>
              </w:rPr>
              <w:t>Project Aims and Objectives</w:t>
            </w:r>
            <w:r>
              <w:rPr>
                <w:noProof/>
                <w:webHidden/>
              </w:rPr>
              <w:tab/>
            </w:r>
            <w:r>
              <w:rPr>
                <w:noProof/>
                <w:webHidden/>
              </w:rPr>
              <w:fldChar w:fldCharType="begin"/>
            </w:r>
            <w:r>
              <w:rPr>
                <w:noProof/>
                <w:webHidden/>
              </w:rPr>
              <w:instrText xml:space="preserve"> PAGEREF _Toc6928301 \h </w:instrText>
            </w:r>
            <w:r>
              <w:rPr>
                <w:noProof/>
                <w:webHidden/>
              </w:rPr>
            </w:r>
            <w:r>
              <w:rPr>
                <w:noProof/>
                <w:webHidden/>
              </w:rPr>
              <w:fldChar w:fldCharType="separate"/>
            </w:r>
            <w:r>
              <w:rPr>
                <w:noProof/>
                <w:webHidden/>
              </w:rPr>
              <w:t>6</w:t>
            </w:r>
            <w:r>
              <w:rPr>
                <w:noProof/>
                <w:webHidden/>
              </w:rPr>
              <w:fldChar w:fldCharType="end"/>
            </w:r>
          </w:hyperlink>
        </w:p>
        <w:p w14:paraId="0128EAC9" w14:textId="652D486A" w:rsidR="00282C77" w:rsidRDefault="00282C77">
          <w:pPr>
            <w:pStyle w:val="TOC2"/>
            <w:tabs>
              <w:tab w:val="right" w:leader="dot" w:pos="9016"/>
            </w:tabs>
            <w:rPr>
              <w:rFonts w:eastAsiaTheme="minorEastAsia"/>
              <w:noProof/>
              <w:lang w:eastAsia="en-GB"/>
            </w:rPr>
          </w:pPr>
          <w:hyperlink w:anchor="_Toc6928302" w:history="1">
            <w:r w:rsidRPr="0030471E">
              <w:rPr>
                <w:rStyle w:val="Hyperlink"/>
                <w:noProof/>
              </w:rPr>
              <w:t>Primary Objectives</w:t>
            </w:r>
            <w:r>
              <w:rPr>
                <w:noProof/>
                <w:webHidden/>
              </w:rPr>
              <w:tab/>
            </w:r>
            <w:r>
              <w:rPr>
                <w:noProof/>
                <w:webHidden/>
              </w:rPr>
              <w:fldChar w:fldCharType="begin"/>
            </w:r>
            <w:r>
              <w:rPr>
                <w:noProof/>
                <w:webHidden/>
              </w:rPr>
              <w:instrText xml:space="preserve"> PAGEREF _Toc6928302 \h </w:instrText>
            </w:r>
            <w:r>
              <w:rPr>
                <w:noProof/>
                <w:webHidden/>
              </w:rPr>
            </w:r>
            <w:r>
              <w:rPr>
                <w:noProof/>
                <w:webHidden/>
              </w:rPr>
              <w:fldChar w:fldCharType="separate"/>
            </w:r>
            <w:r>
              <w:rPr>
                <w:noProof/>
                <w:webHidden/>
              </w:rPr>
              <w:t>6</w:t>
            </w:r>
            <w:r>
              <w:rPr>
                <w:noProof/>
                <w:webHidden/>
              </w:rPr>
              <w:fldChar w:fldCharType="end"/>
            </w:r>
          </w:hyperlink>
        </w:p>
        <w:p w14:paraId="19C3D1F3" w14:textId="7ECAB07A" w:rsidR="00282C77" w:rsidRDefault="00282C77">
          <w:pPr>
            <w:pStyle w:val="TOC2"/>
            <w:tabs>
              <w:tab w:val="right" w:leader="dot" w:pos="9016"/>
            </w:tabs>
            <w:rPr>
              <w:rFonts w:eastAsiaTheme="minorEastAsia"/>
              <w:noProof/>
              <w:lang w:eastAsia="en-GB"/>
            </w:rPr>
          </w:pPr>
          <w:hyperlink w:anchor="_Toc6928303" w:history="1">
            <w:r w:rsidRPr="0030471E">
              <w:rPr>
                <w:rStyle w:val="Hyperlink"/>
                <w:noProof/>
              </w:rPr>
              <w:t>Additional goals</w:t>
            </w:r>
            <w:r>
              <w:rPr>
                <w:noProof/>
                <w:webHidden/>
              </w:rPr>
              <w:tab/>
            </w:r>
            <w:r>
              <w:rPr>
                <w:noProof/>
                <w:webHidden/>
              </w:rPr>
              <w:fldChar w:fldCharType="begin"/>
            </w:r>
            <w:r>
              <w:rPr>
                <w:noProof/>
                <w:webHidden/>
              </w:rPr>
              <w:instrText xml:space="preserve"> PAGEREF _Toc6928303 \h </w:instrText>
            </w:r>
            <w:r>
              <w:rPr>
                <w:noProof/>
                <w:webHidden/>
              </w:rPr>
            </w:r>
            <w:r>
              <w:rPr>
                <w:noProof/>
                <w:webHidden/>
              </w:rPr>
              <w:fldChar w:fldCharType="separate"/>
            </w:r>
            <w:r>
              <w:rPr>
                <w:noProof/>
                <w:webHidden/>
              </w:rPr>
              <w:t>6</w:t>
            </w:r>
            <w:r>
              <w:rPr>
                <w:noProof/>
                <w:webHidden/>
              </w:rPr>
              <w:fldChar w:fldCharType="end"/>
            </w:r>
          </w:hyperlink>
        </w:p>
        <w:p w14:paraId="085A2236" w14:textId="601198CD" w:rsidR="00282C77" w:rsidRDefault="00282C77">
          <w:pPr>
            <w:pStyle w:val="TOC1"/>
            <w:tabs>
              <w:tab w:val="right" w:leader="dot" w:pos="9016"/>
            </w:tabs>
            <w:rPr>
              <w:rFonts w:eastAsiaTheme="minorEastAsia"/>
              <w:noProof/>
              <w:lang w:eastAsia="en-GB"/>
            </w:rPr>
          </w:pPr>
          <w:hyperlink w:anchor="_Toc6928304" w:history="1">
            <w:r w:rsidRPr="0030471E">
              <w:rPr>
                <w:rStyle w:val="Hyperlink"/>
                <w:noProof/>
              </w:rPr>
              <w:t>Methods</w:t>
            </w:r>
            <w:r>
              <w:rPr>
                <w:noProof/>
                <w:webHidden/>
              </w:rPr>
              <w:tab/>
            </w:r>
            <w:r>
              <w:rPr>
                <w:noProof/>
                <w:webHidden/>
              </w:rPr>
              <w:fldChar w:fldCharType="begin"/>
            </w:r>
            <w:r>
              <w:rPr>
                <w:noProof/>
                <w:webHidden/>
              </w:rPr>
              <w:instrText xml:space="preserve"> PAGEREF _Toc6928304 \h </w:instrText>
            </w:r>
            <w:r>
              <w:rPr>
                <w:noProof/>
                <w:webHidden/>
              </w:rPr>
            </w:r>
            <w:r>
              <w:rPr>
                <w:noProof/>
                <w:webHidden/>
              </w:rPr>
              <w:fldChar w:fldCharType="separate"/>
            </w:r>
            <w:r>
              <w:rPr>
                <w:noProof/>
                <w:webHidden/>
              </w:rPr>
              <w:t>7</w:t>
            </w:r>
            <w:r>
              <w:rPr>
                <w:noProof/>
                <w:webHidden/>
              </w:rPr>
              <w:fldChar w:fldCharType="end"/>
            </w:r>
          </w:hyperlink>
        </w:p>
        <w:p w14:paraId="04DF22D0" w14:textId="5EBC1FEA" w:rsidR="00282C77" w:rsidRDefault="00282C77">
          <w:pPr>
            <w:pStyle w:val="TOC2"/>
            <w:tabs>
              <w:tab w:val="right" w:leader="dot" w:pos="9016"/>
            </w:tabs>
            <w:rPr>
              <w:rFonts w:eastAsiaTheme="minorEastAsia"/>
              <w:noProof/>
              <w:lang w:eastAsia="en-GB"/>
            </w:rPr>
          </w:pPr>
          <w:hyperlink w:anchor="_Toc6928305" w:history="1">
            <w:r w:rsidRPr="0030471E">
              <w:rPr>
                <w:rStyle w:val="Hyperlink"/>
                <w:noProof/>
              </w:rPr>
              <w:t>Internal and External Libraries</w:t>
            </w:r>
            <w:r>
              <w:rPr>
                <w:noProof/>
                <w:webHidden/>
              </w:rPr>
              <w:tab/>
            </w:r>
            <w:r>
              <w:rPr>
                <w:noProof/>
                <w:webHidden/>
              </w:rPr>
              <w:fldChar w:fldCharType="begin"/>
            </w:r>
            <w:r>
              <w:rPr>
                <w:noProof/>
                <w:webHidden/>
              </w:rPr>
              <w:instrText xml:space="preserve"> PAGEREF _Toc6928305 \h </w:instrText>
            </w:r>
            <w:r>
              <w:rPr>
                <w:noProof/>
                <w:webHidden/>
              </w:rPr>
            </w:r>
            <w:r>
              <w:rPr>
                <w:noProof/>
                <w:webHidden/>
              </w:rPr>
              <w:fldChar w:fldCharType="separate"/>
            </w:r>
            <w:r>
              <w:rPr>
                <w:noProof/>
                <w:webHidden/>
              </w:rPr>
              <w:t>7</w:t>
            </w:r>
            <w:r>
              <w:rPr>
                <w:noProof/>
                <w:webHidden/>
              </w:rPr>
              <w:fldChar w:fldCharType="end"/>
            </w:r>
          </w:hyperlink>
        </w:p>
        <w:p w14:paraId="7F472F55" w14:textId="2220F05E" w:rsidR="00282C77" w:rsidRDefault="00282C77">
          <w:pPr>
            <w:pStyle w:val="TOC2"/>
            <w:tabs>
              <w:tab w:val="right" w:leader="dot" w:pos="9016"/>
            </w:tabs>
            <w:rPr>
              <w:rFonts w:eastAsiaTheme="minorEastAsia"/>
              <w:noProof/>
              <w:lang w:eastAsia="en-GB"/>
            </w:rPr>
          </w:pPr>
          <w:hyperlink w:anchor="_Toc6928306" w:history="1">
            <w:r w:rsidRPr="0030471E">
              <w:rPr>
                <w:rStyle w:val="Hyperlink"/>
                <w:noProof/>
              </w:rPr>
              <w:t>Computer Vision</w:t>
            </w:r>
            <w:r>
              <w:rPr>
                <w:noProof/>
                <w:webHidden/>
              </w:rPr>
              <w:tab/>
            </w:r>
            <w:r>
              <w:rPr>
                <w:noProof/>
                <w:webHidden/>
              </w:rPr>
              <w:fldChar w:fldCharType="begin"/>
            </w:r>
            <w:r>
              <w:rPr>
                <w:noProof/>
                <w:webHidden/>
              </w:rPr>
              <w:instrText xml:space="preserve"> PAGEREF _Toc6928306 \h </w:instrText>
            </w:r>
            <w:r>
              <w:rPr>
                <w:noProof/>
                <w:webHidden/>
              </w:rPr>
            </w:r>
            <w:r>
              <w:rPr>
                <w:noProof/>
                <w:webHidden/>
              </w:rPr>
              <w:fldChar w:fldCharType="separate"/>
            </w:r>
            <w:r>
              <w:rPr>
                <w:noProof/>
                <w:webHidden/>
              </w:rPr>
              <w:t>9</w:t>
            </w:r>
            <w:r>
              <w:rPr>
                <w:noProof/>
                <w:webHidden/>
              </w:rPr>
              <w:fldChar w:fldCharType="end"/>
            </w:r>
          </w:hyperlink>
        </w:p>
        <w:p w14:paraId="68EFC70D" w14:textId="356CD50B" w:rsidR="00282C77" w:rsidRDefault="00282C77">
          <w:pPr>
            <w:pStyle w:val="TOC3"/>
            <w:tabs>
              <w:tab w:val="right" w:leader="dot" w:pos="9016"/>
            </w:tabs>
            <w:rPr>
              <w:rFonts w:eastAsiaTheme="minorEastAsia"/>
              <w:noProof/>
              <w:lang w:eastAsia="en-GB"/>
            </w:rPr>
          </w:pPr>
          <w:hyperlink w:anchor="_Toc6928307" w:history="1">
            <w:r w:rsidRPr="0030471E">
              <w:rPr>
                <w:rStyle w:val="Hyperlink"/>
                <w:noProof/>
              </w:rPr>
              <w:t>Development</w:t>
            </w:r>
            <w:r>
              <w:rPr>
                <w:noProof/>
                <w:webHidden/>
              </w:rPr>
              <w:tab/>
            </w:r>
            <w:r>
              <w:rPr>
                <w:noProof/>
                <w:webHidden/>
              </w:rPr>
              <w:fldChar w:fldCharType="begin"/>
            </w:r>
            <w:r>
              <w:rPr>
                <w:noProof/>
                <w:webHidden/>
              </w:rPr>
              <w:instrText xml:space="preserve"> PAGEREF _Toc6928307 \h </w:instrText>
            </w:r>
            <w:r>
              <w:rPr>
                <w:noProof/>
                <w:webHidden/>
              </w:rPr>
            </w:r>
            <w:r>
              <w:rPr>
                <w:noProof/>
                <w:webHidden/>
              </w:rPr>
              <w:fldChar w:fldCharType="separate"/>
            </w:r>
            <w:r>
              <w:rPr>
                <w:noProof/>
                <w:webHidden/>
              </w:rPr>
              <w:t>9</w:t>
            </w:r>
            <w:r>
              <w:rPr>
                <w:noProof/>
                <w:webHidden/>
              </w:rPr>
              <w:fldChar w:fldCharType="end"/>
            </w:r>
          </w:hyperlink>
        </w:p>
        <w:p w14:paraId="51B426FF" w14:textId="75F107DB" w:rsidR="00282C77" w:rsidRDefault="00282C77">
          <w:pPr>
            <w:pStyle w:val="TOC3"/>
            <w:tabs>
              <w:tab w:val="right" w:leader="dot" w:pos="9016"/>
            </w:tabs>
            <w:rPr>
              <w:rFonts w:eastAsiaTheme="minorEastAsia"/>
              <w:noProof/>
              <w:lang w:eastAsia="en-GB"/>
            </w:rPr>
          </w:pPr>
          <w:hyperlink w:anchor="_Toc6928308" w:history="1">
            <w:r w:rsidRPr="0030471E">
              <w:rPr>
                <w:rStyle w:val="Hyperlink"/>
                <w:noProof/>
              </w:rPr>
              <w:t>Applications</w:t>
            </w:r>
            <w:r>
              <w:rPr>
                <w:noProof/>
                <w:webHidden/>
              </w:rPr>
              <w:tab/>
            </w:r>
            <w:r>
              <w:rPr>
                <w:noProof/>
                <w:webHidden/>
              </w:rPr>
              <w:fldChar w:fldCharType="begin"/>
            </w:r>
            <w:r>
              <w:rPr>
                <w:noProof/>
                <w:webHidden/>
              </w:rPr>
              <w:instrText xml:space="preserve"> PAGEREF _Toc6928308 \h </w:instrText>
            </w:r>
            <w:r>
              <w:rPr>
                <w:noProof/>
                <w:webHidden/>
              </w:rPr>
            </w:r>
            <w:r>
              <w:rPr>
                <w:noProof/>
                <w:webHidden/>
              </w:rPr>
              <w:fldChar w:fldCharType="separate"/>
            </w:r>
            <w:r>
              <w:rPr>
                <w:noProof/>
                <w:webHidden/>
              </w:rPr>
              <w:t>9</w:t>
            </w:r>
            <w:r>
              <w:rPr>
                <w:noProof/>
                <w:webHidden/>
              </w:rPr>
              <w:fldChar w:fldCharType="end"/>
            </w:r>
          </w:hyperlink>
        </w:p>
        <w:p w14:paraId="0748E659" w14:textId="2EF92499" w:rsidR="00282C77" w:rsidRDefault="00282C77">
          <w:pPr>
            <w:pStyle w:val="TOC3"/>
            <w:tabs>
              <w:tab w:val="right" w:leader="dot" w:pos="9016"/>
            </w:tabs>
            <w:rPr>
              <w:rFonts w:eastAsiaTheme="minorEastAsia"/>
              <w:noProof/>
              <w:lang w:eastAsia="en-GB"/>
            </w:rPr>
          </w:pPr>
          <w:hyperlink w:anchor="_Toc6928309" w:history="1">
            <w:r w:rsidRPr="0030471E">
              <w:rPr>
                <w:rStyle w:val="Hyperlink"/>
                <w:noProof/>
              </w:rPr>
              <w:t>Images</w:t>
            </w:r>
            <w:r>
              <w:rPr>
                <w:noProof/>
                <w:webHidden/>
              </w:rPr>
              <w:tab/>
            </w:r>
            <w:r>
              <w:rPr>
                <w:noProof/>
                <w:webHidden/>
              </w:rPr>
              <w:fldChar w:fldCharType="begin"/>
            </w:r>
            <w:r>
              <w:rPr>
                <w:noProof/>
                <w:webHidden/>
              </w:rPr>
              <w:instrText xml:space="preserve"> PAGEREF _Toc6928309 \h </w:instrText>
            </w:r>
            <w:r>
              <w:rPr>
                <w:noProof/>
                <w:webHidden/>
              </w:rPr>
            </w:r>
            <w:r>
              <w:rPr>
                <w:noProof/>
                <w:webHidden/>
              </w:rPr>
              <w:fldChar w:fldCharType="separate"/>
            </w:r>
            <w:r>
              <w:rPr>
                <w:noProof/>
                <w:webHidden/>
              </w:rPr>
              <w:t>10</w:t>
            </w:r>
            <w:r>
              <w:rPr>
                <w:noProof/>
                <w:webHidden/>
              </w:rPr>
              <w:fldChar w:fldCharType="end"/>
            </w:r>
          </w:hyperlink>
        </w:p>
        <w:p w14:paraId="12B9926B" w14:textId="349AB987" w:rsidR="00282C77" w:rsidRDefault="00282C77">
          <w:pPr>
            <w:pStyle w:val="TOC2"/>
            <w:tabs>
              <w:tab w:val="right" w:leader="dot" w:pos="9016"/>
            </w:tabs>
            <w:rPr>
              <w:rFonts w:eastAsiaTheme="minorEastAsia"/>
              <w:noProof/>
              <w:lang w:eastAsia="en-GB"/>
            </w:rPr>
          </w:pPr>
          <w:hyperlink w:anchor="_Toc6928310" w:history="1">
            <w:r w:rsidRPr="0030471E">
              <w:rPr>
                <w:rStyle w:val="Hyperlink"/>
                <w:noProof/>
              </w:rPr>
              <w:t>Data</w:t>
            </w:r>
            <w:r>
              <w:rPr>
                <w:noProof/>
                <w:webHidden/>
              </w:rPr>
              <w:tab/>
            </w:r>
            <w:r>
              <w:rPr>
                <w:noProof/>
                <w:webHidden/>
              </w:rPr>
              <w:fldChar w:fldCharType="begin"/>
            </w:r>
            <w:r>
              <w:rPr>
                <w:noProof/>
                <w:webHidden/>
              </w:rPr>
              <w:instrText xml:space="preserve"> PAGEREF _Toc6928310 \h </w:instrText>
            </w:r>
            <w:r>
              <w:rPr>
                <w:noProof/>
                <w:webHidden/>
              </w:rPr>
            </w:r>
            <w:r>
              <w:rPr>
                <w:noProof/>
                <w:webHidden/>
              </w:rPr>
              <w:fldChar w:fldCharType="separate"/>
            </w:r>
            <w:r>
              <w:rPr>
                <w:noProof/>
                <w:webHidden/>
              </w:rPr>
              <w:t>11</w:t>
            </w:r>
            <w:r>
              <w:rPr>
                <w:noProof/>
                <w:webHidden/>
              </w:rPr>
              <w:fldChar w:fldCharType="end"/>
            </w:r>
          </w:hyperlink>
        </w:p>
        <w:p w14:paraId="7432BB2E" w14:textId="20EF6D96" w:rsidR="00282C77" w:rsidRDefault="00282C77">
          <w:pPr>
            <w:pStyle w:val="TOC3"/>
            <w:tabs>
              <w:tab w:val="right" w:leader="dot" w:pos="9016"/>
            </w:tabs>
            <w:rPr>
              <w:rFonts w:eastAsiaTheme="minorEastAsia"/>
              <w:noProof/>
              <w:lang w:eastAsia="en-GB"/>
            </w:rPr>
          </w:pPr>
          <w:hyperlink w:anchor="_Toc6928311" w:history="1">
            <w:r w:rsidRPr="0030471E">
              <w:rPr>
                <w:rStyle w:val="Hyperlink"/>
                <w:noProof/>
              </w:rPr>
              <w:t>Standalone data set</w:t>
            </w:r>
            <w:r>
              <w:rPr>
                <w:noProof/>
                <w:webHidden/>
              </w:rPr>
              <w:tab/>
            </w:r>
            <w:r>
              <w:rPr>
                <w:noProof/>
                <w:webHidden/>
              </w:rPr>
              <w:fldChar w:fldCharType="begin"/>
            </w:r>
            <w:r>
              <w:rPr>
                <w:noProof/>
                <w:webHidden/>
              </w:rPr>
              <w:instrText xml:space="preserve"> PAGEREF _Toc6928311 \h </w:instrText>
            </w:r>
            <w:r>
              <w:rPr>
                <w:noProof/>
                <w:webHidden/>
              </w:rPr>
            </w:r>
            <w:r>
              <w:rPr>
                <w:noProof/>
                <w:webHidden/>
              </w:rPr>
              <w:fldChar w:fldCharType="separate"/>
            </w:r>
            <w:r>
              <w:rPr>
                <w:noProof/>
                <w:webHidden/>
              </w:rPr>
              <w:t>11</w:t>
            </w:r>
            <w:r>
              <w:rPr>
                <w:noProof/>
                <w:webHidden/>
              </w:rPr>
              <w:fldChar w:fldCharType="end"/>
            </w:r>
          </w:hyperlink>
        </w:p>
        <w:p w14:paraId="5943C946" w14:textId="10D8B46F" w:rsidR="00282C77" w:rsidRDefault="00282C77">
          <w:pPr>
            <w:pStyle w:val="TOC3"/>
            <w:tabs>
              <w:tab w:val="right" w:leader="dot" w:pos="9016"/>
            </w:tabs>
            <w:rPr>
              <w:rFonts w:eastAsiaTheme="minorEastAsia"/>
              <w:noProof/>
              <w:lang w:eastAsia="en-GB"/>
            </w:rPr>
          </w:pPr>
          <w:hyperlink w:anchor="_Toc6928312" w:history="1">
            <w:r w:rsidRPr="0030471E">
              <w:rPr>
                <w:rStyle w:val="Hyperlink"/>
                <w:noProof/>
              </w:rPr>
              <w:t>Realistic data set</w:t>
            </w:r>
            <w:r>
              <w:rPr>
                <w:noProof/>
                <w:webHidden/>
              </w:rPr>
              <w:tab/>
            </w:r>
            <w:r>
              <w:rPr>
                <w:noProof/>
                <w:webHidden/>
              </w:rPr>
              <w:fldChar w:fldCharType="begin"/>
            </w:r>
            <w:r>
              <w:rPr>
                <w:noProof/>
                <w:webHidden/>
              </w:rPr>
              <w:instrText xml:space="preserve"> PAGEREF _Toc6928312 \h </w:instrText>
            </w:r>
            <w:r>
              <w:rPr>
                <w:noProof/>
                <w:webHidden/>
              </w:rPr>
            </w:r>
            <w:r>
              <w:rPr>
                <w:noProof/>
                <w:webHidden/>
              </w:rPr>
              <w:fldChar w:fldCharType="separate"/>
            </w:r>
            <w:r>
              <w:rPr>
                <w:noProof/>
                <w:webHidden/>
              </w:rPr>
              <w:t>11</w:t>
            </w:r>
            <w:r>
              <w:rPr>
                <w:noProof/>
                <w:webHidden/>
              </w:rPr>
              <w:fldChar w:fldCharType="end"/>
            </w:r>
          </w:hyperlink>
        </w:p>
        <w:p w14:paraId="188D5C1F" w14:textId="65B8EBF9" w:rsidR="00282C77" w:rsidRDefault="00282C77">
          <w:pPr>
            <w:pStyle w:val="TOC3"/>
            <w:tabs>
              <w:tab w:val="right" w:leader="dot" w:pos="9016"/>
            </w:tabs>
            <w:rPr>
              <w:rFonts w:eastAsiaTheme="minorEastAsia"/>
              <w:noProof/>
              <w:lang w:eastAsia="en-GB"/>
            </w:rPr>
          </w:pPr>
          <w:hyperlink w:anchor="_Toc6928313" w:history="1">
            <w:r w:rsidRPr="0030471E">
              <w:rPr>
                <w:rStyle w:val="Hyperlink"/>
                <w:noProof/>
              </w:rPr>
              <w:t>Parsing</w:t>
            </w:r>
            <w:r>
              <w:rPr>
                <w:noProof/>
                <w:webHidden/>
              </w:rPr>
              <w:tab/>
            </w:r>
            <w:r>
              <w:rPr>
                <w:noProof/>
                <w:webHidden/>
              </w:rPr>
              <w:fldChar w:fldCharType="begin"/>
            </w:r>
            <w:r>
              <w:rPr>
                <w:noProof/>
                <w:webHidden/>
              </w:rPr>
              <w:instrText xml:space="preserve"> PAGEREF _Toc6928313 \h </w:instrText>
            </w:r>
            <w:r>
              <w:rPr>
                <w:noProof/>
                <w:webHidden/>
              </w:rPr>
            </w:r>
            <w:r>
              <w:rPr>
                <w:noProof/>
                <w:webHidden/>
              </w:rPr>
              <w:fldChar w:fldCharType="separate"/>
            </w:r>
            <w:r>
              <w:rPr>
                <w:noProof/>
                <w:webHidden/>
              </w:rPr>
              <w:t>12</w:t>
            </w:r>
            <w:r>
              <w:rPr>
                <w:noProof/>
                <w:webHidden/>
              </w:rPr>
              <w:fldChar w:fldCharType="end"/>
            </w:r>
          </w:hyperlink>
        </w:p>
        <w:p w14:paraId="0213D500" w14:textId="63CB21BB" w:rsidR="00282C77" w:rsidRDefault="00282C77">
          <w:pPr>
            <w:pStyle w:val="TOC2"/>
            <w:tabs>
              <w:tab w:val="right" w:leader="dot" w:pos="9016"/>
            </w:tabs>
            <w:rPr>
              <w:rFonts w:eastAsiaTheme="minorEastAsia"/>
              <w:noProof/>
              <w:lang w:eastAsia="en-GB"/>
            </w:rPr>
          </w:pPr>
          <w:hyperlink w:anchor="_Toc6928314" w:history="1">
            <w:r w:rsidRPr="0030471E">
              <w:rPr>
                <w:rStyle w:val="Hyperlink"/>
                <w:noProof/>
              </w:rPr>
              <w:t>Pre-Processing</w:t>
            </w:r>
            <w:r>
              <w:rPr>
                <w:noProof/>
                <w:webHidden/>
              </w:rPr>
              <w:tab/>
            </w:r>
            <w:r>
              <w:rPr>
                <w:noProof/>
                <w:webHidden/>
              </w:rPr>
              <w:fldChar w:fldCharType="begin"/>
            </w:r>
            <w:r>
              <w:rPr>
                <w:noProof/>
                <w:webHidden/>
              </w:rPr>
              <w:instrText xml:space="preserve"> PAGEREF _Toc6928314 \h </w:instrText>
            </w:r>
            <w:r>
              <w:rPr>
                <w:noProof/>
                <w:webHidden/>
              </w:rPr>
            </w:r>
            <w:r>
              <w:rPr>
                <w:noProof/>
                <w:webHidden/>
              </w:rPr>
              <w:fldChar w:fldCharType="separate"/>
            </w:r>
            <w:r>
              <w:rPr>
                <w:noProof/>
                <w:webHidden/>
              </w:rPr>
              <w:t>12</w:t>
            </w:r>
            <w:r>
              <w:rPr>
                <w:noProof/>
                <w:webHidden/>
              </w:rPr>
              <w:fldChar w:fldCharType="end"/>
            </w:r>
          </w:hyperlink>
        </w:p>
        <w:p w14:paraId="4DDF1C45" w14:textId="64F611DD" w:rsidR="00282C77" w:rsidRDefault="00282C77">
          <w:pPr>
            <w:pStyle w:val="TOC3"/>
            <w:tabs>
              <w:tab w:val="right" w:leader="dot" w:pos="9016"/>
            </w:tabs>
            <w:rPr>
              <w:rFonts w:eastAsiaTheme="minorEastAsia"/>
              <w:noProof/>
              <w:lang w:eastAsia="en-GB"/>
            </w:rPr>
          </w:pPr>
          <w:hyperlink w:anchor="_Toc6928315" w:history="1">
            <w:r w:rsidRPr="0030471E">
              <w:rPr>
                <w:rStyle w:val="Hyperlink"/>
                <w:noProof/>
              </w:rPr>
              <w:t>Histogram of oriented gradients</w:t>
            </w:r>
            <w:r>
              <w:rPr>
                <w:noProof/>
                <w:webHidden/>
              </w:rPr>
              <w:tab/>
            </w:r>
            <w:r>
              <w:rPr>
                <w:noProof/>
                <w:webHidden/>
              </w:rPr>
              <w:fldChar w:fldCharType="begin"/>
            </w:r>
            <w:r>
              <w:rPr>
                <w:noProof/>
                <w:webHidden/>
              </w:rPr>
              <w:instrText xml:space="preserve"> PAGEREF _Toc6928315 \h </w:instrText>
            </w:r>
            <w:r>
              <w:rPr>
                <w:noProof/>
                <w:webHidden/>
              </w:rPr>
            </w:r>
            <w:r>
              <w:rPr>
                <w:noProof/>
                <w:webHidden/>
              </w:rPr>
              <w:fldChar w:fldCharType="separate"/>
            </w:r>
            <w:r>
              <w:rPr>
                <w:noProof/>
                <w:webHidden/>
              </w:rPr>
              <w:t>12</w:t>
            </w:r>
            <w:r>
              <w:rPr>
                <w:noProof/>
                <w:webHidden/>
              </w:rPr>
              <w:fldChar w:fldCharType="end"/>
            </w:r>
          </w:hyperlink>
        </w:p>
        <w:p w14:paraId="034C508C" w14:textId="5DE8ED03" w:rsidR="00282C77" w:rsidRDefault="00282C77">
          <w:pPr>
            <w:pStyle w:val="TOC3"/>
            <w:tabs>
              <w:tab w:val="right" w:leader="dot" w:pos="9016"/>
            </w:tabs>
            <w:rPr>
              <w:rFonts w:eastAsiaTheme="minorEastAsia"/>
              <w:noProof/>
              <w:lang w:eastAsia="en-GB"/>
            </w:rPr>
          </w:pPr>
          <w:hyperlink w:anchor="_Toc6928316" w:history="1">
            <w:r w:rsidRPr="0030471E">
              <w:rPr>
                <w:rStyle w:val="Hyperlink"/>
                <w:noProof/>
              </w:rPr>
              <w:t>Feature vector</w:t>
            </w:r>
            <w:r>
              <w:rPr>
                <w:noProof/>
                <w:webHidden/>
              </w:rPr>
              <w:tab/>
            </w:r>
            <w:r>
              <w:rPr>
                <w:noProof/>
                <w:webHidden/>
              </w:rPr>
              <w:fldChar w:fldCharType="begin"/>
            </w:r>
            <w:r>
              <w:rPr>
                <w:noProof/>
                <w:webHidden/>
              </w:rPr>
              <w:instrText xml:space="preserve"> PAGEREF _Toc6928316 \h </w:instrText>
            </w:r>
            <w:r>
              <w:rPr>
                <w:noProof/>
                <w:webHidden/>
              </w:rPr>
            </w:r>
            <w:r>
              <w:rPr>
                <w:noProof/>
                <w:webHidden/>
              </w:rPr>
              <w:fldChar w:fldCharType="separate"/>
            </w:r>
            <w:r>
              <w:rPr>
                <w:noProof/>
                <w:webHidden/>
              </w:rPr>
              <w:t>14</w:t>
            </w:r>
            <w:r>
              <w:rPr>
                <w:noProof/>
                <w:webHidden/>
              </w:rPr>
              <w:fldChar w:fldCharType="end"/>
            </w:r>
          </w:hyperlink>
        </w:p>
        <w:p w14:paraId="21BACE4C" w14:textId="66D2BA70" w:rsidR="00282C77" w:rsidRDefault="00282C77">
          <w:pPr>
            <w:pStyle w:val="TOC2"/>
            <w:tabs>
              <w:tab w:val="right" w:leader="dot" w:pos="9016"/>
            </w:tabs>
            <w:rPr>
              <w:rFonts w:eastAsiaTheme="minorEastAsia"/>
              <w:noProof/>
              <w:lang w:eastAsia="en-GB"/>
            </w:rPr>
          </w:pPr>
          <w:hyperlink w:anchor="_Toc6928317" w:history="1">
            <w:r w:rsidRPr="0030471E">
              <w:rPr>
                <w:rStyle w:val="Hyperlink"/>
                <w:noProof/>
              </w:rPr>
              <w:t>Machine learning</w:t>
            </w:r>
            <w:r>
              <w:rPr>
                <w:noProof/>
                <w:webHidden/>
              </w:rPr>
              <w:tab/>
            </w:r>
            <w:r>
              <w:rPr>
                <w:noProof/>
                <w:webHidden/>
              </w:rPr>
              <w:fldChar w:fldCharType="begin"/>
            </w:r>
            <w:r>
              <w:rPr>
                <w:noProof/>
                <w:webHidden/>
              </w:rPr>
              <w:instrText xml:space="preserve"> PAGEREF _Toc6928317 \h </w:instrText>
            </w:r>
            <w:r>
              <w:rPr>
                <w:noProof/>
                <w:webHidden/>
              </w:rPr>
            </w:r>
            <w:r>
              <w:rPr>
                <w:noProof/>
                <w:webHidden/>
              </w:rPr>
              <w:fldChar w:fldCharType="separate"/>
            </w:r>
            <w:r>
              <w:rPr>
                <w:noProof/>
                <w:webHidden/>
              </w:rPr>
              <w:t>15</w:t>
            </w:r>
            <w:r>
              <w:rPr>
                <w:noProof/>
                <w:webHidden/>
              </w:rPr>
              <w:fldChar w:fldCharType="end"/>
            </w:r>
          </w:hyperlink>
        </w:p>
        <w:p w14:paraId="1688FF5F" w14:textId="2E6D8C25" w:rsidR="00282C77" w:rsidRDefault="00282C77">
          <w:pPr>
            <w:pStyle w:val="TOC3"/>
            <w:tabs>
              <w:tab w:val="right" w:leader="dot" w:pos="9016"/>
            </w:tabs>
            <w:rPr>
              <w:rFonts w:eastAsiaTheme="minorEastAsia"/>
              <w:noProof/>
              <w:lang w:eastAsia="en-GB"/>
            </w:rPr>
          </w:pPr>
          <w:hyperlink w:anchor="_Toc6928318" w:history="1">
            <w:r w:rsidRPr="0030471E">
              <w:rPr>
                <w:rStyle w:val="Hyperlink"/>
                <w:noProof/>
              </w:rPr>
              <w:t>Supervised learning</w:t>
            </w:r>
            <w:r>
              <w:rPr>
                <w:noProof/>
                <w:webHidden/>
              </w:rPr>
              <w:tab/>
            </w:r>
            <w:r>
              <w:rPr>
                <w:noProof/>
                <w:webHidden/>
              </w:rPr>
              <w:fldChar w:fldCharType="begin"/>
            </w:r>
            <w:r>
              <w:rPr>
                <w:noProof/>
                <w:webHidden/>
              </w:rPr>
              <w:instrText xml:space="preserve"> PAGEREF _Toc6928318 \h </w:instrText>
            </w:r>
            <w:r>
              <w:rPr>
                <w:noProof/>
                <w:webHidden/>
              </w:rPr>
            </w:r>
            <w:r>
              <w:rPr>
                <w:noProof/>
                <w:webHidden/>
              </w:rPr>
              <w:fldChar w:fldCharType="separate"/>
            </w:r>
            <w:r>
              <w:rPr>
                <w:noProof/>
                <w:webHidden/>
              </w:rPr>
              <w:t>15</w:t>
            </w:r>
            <w:r>
              <w:rPr>
                <w:noProof/>
                <w:webHidden/>
              </w:rPr>
              <w:fldChar w:fldCharType="end"/>
            </w:r>
          </w:hyperlink>
        </w:p>
        <w:p w14:paraId="20B9AE1D" w14:textId="33FF33CD" w:rsidR="00282C77" w:rsidRDefault="00282C77">
          <w:pPr>
            <w:pStyle w:val="TOC3"/>
            <w:tabs>
              <w:tab w:val="right" w:leader="dot" w:pos="9016"/>
            </w:tabs>
            <w:rPr>
              <w:rFonts w:eastAsiaTheme="minorEastAsia"/>
              <w:noProof/>
              <w:lang w:eastAsia="en-GB"/>
            </w:rPr>
          </w:pPr>
          <w:hyperlink w:anchor="_Toc6928319" w:history="1">
            <w:r w:rsidRPr="0030471E">
              <w:rPr>
                <w:rStyle w:val="Hyperlink"/>
                <w:noProof/>
              </w:rPr>
              <w:t>Support vector machines</w:t>
            </w:r>
            <w:r>
              <w:rPr>
                <w:noProof/>
                <w:webHidden/>
              </w:rPr>
              <w:tab/>
            </w:r>
            <w:r>
              <w:rPr>
                <w:noProof/>
                <w:webHidden/>
              </w:rPr>
              <w:fldChar w:fldCharType="begin"/>
            </w:r>
            <w:r>
              <w:rPr>
                <w:noProof/>
                <w:webHidden/>
              </w:rPr>
              <w:instrText xml:space="preserve"> PAGEREF _Toc6928319 \h </w:instrText>
            </w:r>
            <w:r>
              <w:rPr>
                <w:noProof/>
                <w:webHidden/>
              </w:rPr>
            </w:r>
            <w:r>
              <w:rPr>
                <w:noProof/>
                <w:webHidden/>
              </w:rPr>
              <w:fldChar w:fldCharType="separate"/>
            </w:r>
            <w:r>
              <w:rPr>
                <w:noProof/>
                <w:webHidden/>
              </w:rPr>
              <w:t>15</w:t>
            </w:r>
            <w:r>
              <w:rPr>
                <w:noProof/>
                <w:webHidden/>
              </w:rPr>
              <w:fldChar w:fldCharType="end"/>
            </w:r>
          </w:hyperlink>
        </w:p>
        <w:p w14:paraId="0E5956C5" w14:textId="25EDD305" w:rsidR="00282C77" w:rsidRDefault="00282C77">
          <w:pPr>
            <w:pStyle w:val="TOC3"/>
            <w:tabs>
              <w:tab w:val="right" w:leader="dot" w:pos="9016"/>
            </w:tabs>
            <w:rPr>
              <w:rFonts w:eastAsiaTheme="minorEastAsia"/>
              <w:noProof/>
              <w:lang w:eastAsia="en-GB"/>
            </w:rPr>
          </w:pPr>
          <w:hyperlink w:anchor="_Toc6928320" w:history="1">
            <w:r w:rsidRPr="0030471E">
              <w:rPr>
                <w:rStyle w:val="Hyperlink"/>
                <w:noProof/>
              </w:rPr>
              <w:t>Cross validation</w:t>
            </w:r>
            <w:r>
              <w:rPr>
                <w:noProof/>
                <w:webHidden/>
              </w:rPr>
              <w:tab/>
            </w:r>
            <w:r>
              <w:rPr>
                <w:noProof/>
                <w:webHidden/>
              </w:rPr>
              <w:fldChar w:fldCharType="begin"/>
            </w:r>
            <w:r>
              <w:rPr>
                <w:noProof/>
                <w:webHidden/>
              </w:rPr>
              <w:instrText xml:space="preserve"> PAGEREF _Toc6928320 \h </w:instrText>
            </w:r>
            <w:r>
              <w:rPr>
                <w:noProof/>
                <w:webHidden/>
              </w:rPr>
            </w:r>
            <w:r>
              <w:rPr>
                <w:noProof/>
                <w:webHidden/>
              </w:rPr>
              <w:fldChar w:fldCharType="separate"/>
            </w:r>
            <w:r>
              <w:rPr>
                <w:noProof/>
                <w:webHidden/>
              </w:rPr>
              <w:t>17</w:t>
            </w:r>
            <w:r>
              <w:rPr>
                <w:noProof/>
                <w:webHidden/>
              </w:rPr>
              <w:fldChar w:fldCharType="end"/>
            </w:r>
          </w:hyperlink>
        </w:p>
        <w:p w14:paraId="14627AF1" w14:textId="778B00F1" w:rsidR="00282C77" w:rsidRDefault="00282C77">
          <w:pPr>
            <w:pStyle w:val="TOC1"/>
            <w:tabs>
              <w:tab w:val="right" w:leader="dot" w:pos="9016"/>
            </w:tabs>
            <w:rPr>
              <w:rFonts w:eastAsiaTheme="minorEastAsia"/>
              <w:noProof/>
              <w:lang w:eastAsia="en-GB"/>
            </w:rPr>
          </w:pPr>
          <w:hyperlink w:anchor="_Toc6928321" w:history="1">
            <w:r w:rsidRPr="0030471E">
              <w:rPr>
                <w:rStyle w:val="Hyperlink"/>
                <w:noProof/>
              </w:rPr>
              <w:t>Technical Achievement</w:t>
            </w:r>
            <w:r>
              <w:rPr>
                <w:noProof/>
                <w:webHidden/>
              </w:rPr>
              <w:tab/>
            </w:r>
            <w:r>
              <w:rPr>
                <w:noProof/>
                <w:webHidden/>
              </w:rPr>
              <w:fldChar w:fldCharType="begin"/>
            </w:r>
            <w:r>
              <w:rPr>
                <w:noProof/>
                <w:webHidden/>
              </w:rPr>
              <w:instrText xml:space="preserve"> PAGEREF _Toc6928321 \h </w:instrText>
            </w:r>
            <w:r>
              <w:rPr>
                <w:noProof/>
                <w:webHidden/>
              </w:rPr>
            </w:r>
            <w:r>
              <w:rPr>
                <w:noProof/>
                <w:webHidden/>
              </w:rPr>
              <w:fldChar w:fldCharType="separate"/>
            </w:r>
            <w:r>
              <w:rPr>
                <w:noProof/>
                <w:webHidden/>
              </w:rPr>
              <w:t>19</w:t>
            </w:r>
            <w:r>
              <w:rPr>
                <w:noProof/>
                <w:webHidden/>
              </w:rPr>
              <w:fldChar w:fldCharType="end"/>
            </w:r>
          </w:hyperlink>
        </w:p>
        <w:p w14:paraId="21132BF2" w14:textId="013A9F1F" w:rsidR="00282C77" w:rsidRDefault="00282C77">
          <w:pPr>
            <w:pStyle w:val="TOC2"/>
            <w:tabs>
              <w:tab w:val="right" w:leader="dot" w:pos="9016"/>
            </w:tabs>
            <w:rPr>
              <w:rFonts w:eastAsiaTheme="minorEastAsia"/>
              <w:noProof/>
              <w:lang w:eastAsia="en-GB"/>
            </w:rPr>
          </w:pPr>
          <w:hyperlink w:anchor="_Toc6928322" w:history="1">
            <w:r w:rsidRPr="0030471E">
              <w:rPr>
                <w:rStyle w:val="Hyperlink"/>
                <w:noProof/>
              </w:rPr>
              <w:t>Graphical user interface</w:t>
            </w:r>
            <w:r>
              <w:rPr>
                <w:noProof/>
                <w:webHidden/>
              </w:rPr>
              <w:tab/>
            </w:r>
            <w:r>
              <w:rPr>
                <w:noProof/>
                <w:webHidden/>
              </w:rPr>
              <w:fldChar w:fldCharType="begin"/>
            </w:r>
            <w:r>
              <w:rPr>
                <w:noProof/>
                <w:webHidden/>
              </w:rPr>
              <w:instrText xml:space="preserve"> PAGEREF _Toc6928322 \h </w:instrText>
            </w:r>
            <w:r>
              <w:rPr>
                <w:noProof/>
                <w:webHidden/>
              </w:rPr>
            </w:r>
            <w:r>
              <w:rPr>
                <w:noProof/>
                <w:webHidden/>
              </w:rPr>
              <w:fldChar w:fldCharType="separate"/>
            </w:r>
            <w:r>
              <w:rPr>
                <w:noProof/>
                <w:webHidden/>
              </w:rPr>
              <w:t>19</w:t>
            </w:r>
            <w:r>
              <w:rPr>
                <w:noProof/>
                <w:webHidden/>
              </w:rPr>
              <w:fldChar w:fldCharType="end"/>
            </w:r>
          </w:hyperlink>
        </w:p>
        <w:p w14:paraId="7789A5D2" w14:textId="11011BA7" w:rsidR="00282C77" w:rsidRDefault="00282C77">
          <w:pPr>
            <w:pStyle w:val="TOC2"/>
            <w:tabs>
              <w:tab w:val="right" w:leader="dot" w:pos="9016"/>
            </w:tabs>
            <w:rPr>
              <w:rFonts w:eastAsiaTheme="minorEastAsia"/>
              <w:noProof/>
              <w:lang w:eastAsia="en-GB"/>
            </w:rPr>
          </w:pPr>
          <w:hyperlink w:anchor="_Toc6928323" w:history="1">
            <w:r w:rsidRPr="0030471E">
              <w:rPr>
                <w:rStyle w:val="Hyperlink"/>
                <w:noProof/>
              </w:rPr>
              <w:t>Standalone classification</w:t>
            </w:r>
            <w:r>
              <w:rPr>
                <w:noProof/>
                <w:webHidden/>
              </w:rPr>
              <w:tab/>
            </w:r>
            <w:r>
              <w:rPr>
                <w:noProof/>
                <w:webHidden/>
              </w:rPr>
              <w:fldChar w:fldCharType="begin"/>
            </w:r>
            <w:r>
              <w:rPr>
                <w:noProof/>
                <w:webHidden/>
              </w:rPr>
              <w:instrText xml:space="preserve"> PAGEREF _Toc6928323 \h </w:instrText>
            </w:r>
            <w:r>
              <w:rPr>
                <w:noProof/>
                <w:webHidden/>
              </w:rPr>
            </w:r>
            <w:r>
              <w:rPr>
                <w:noProof/>
                <w:webHidden/>
              </w:rPr>
              <w:fldChar w:fldCharType="separate"/>
            </w:r>
            <w:r>
              <w:rPr>
                <w:noProof/>
                <w:webHidden/>
              </w:rPr>
              <w:t>20</w:t>
            </w:r>
            <w:r>
              <w:rPr>
                <w:noProof/>
                <w:webHidden/>
              </w:rPr>
              <w:fldChar w:fldCharType="end"/>
            </w:r>
          </w:hyperlink>
        </w:p>
        <w:p w14:paraId="76AB715B" w14:textId="39353E7C" w:rsidR="00282C77" w:rsidRDefault="00282C77">
          <w:pPr>
            <w:pStyle w:val="TOC2"/>
            <w:tabs>
              <w:tab w:val="right" w:leader="dot" w:pos="9016"/>
            </w:tabs>
            <w:rPr>
              <w:rFonts w:eastAsiaTheme="minorEastAsia"/>
              <w:noProof/>
              <w:lang w:eastAsia="en-GB"/>
            </w:rPr>
          </w:pPr>
          <w:hyperlink w:anchor="_Toc6928324" w:history="1">
            <w:r w:rsidRPr="0030471E">
              <w:rPr>
                <w:rStyle w:val="Hyperlink"/>
                <w:noProof/>
              </w:rPr>
              <w:t>Large image search</w:t>
            </w:r>
            <w:r>
              <w:rPr>
                <w:noProof/>
                <w:webHidden/>
              </w:rPr>
              <w:tab/>
            </w:r>
            <w:r>
              <w:rPr>
                <w:noProof/>
                <w:webHidden/>
              </w:rPr>
              <w:fldChar w:fldCharType="begin"/>
            </w:r>
            <w:r>
              <w:rPr>
                <w:noProof/>
                <w:webHidden/>
              </w:rPr>
              <w:instrText xml:space="preserve"> PAGEREF _Toc6928324 \h </w:instrText>
            </w:r>
            <w:r>
              <w:rPr>
                <w:noProof/>
                <w:webHidden/>
              </w:rPr>
            </w:r>
            <w:r>
              <w:rPr>
                <w:noProof/>
                <w:webHidden/>
              </w:rPr>
              <w:fldChar w:fldCharType="separate"/>
            </w:r>
            <w:r>
              <w:rPr>
                <w:noProof/>
                <w:webHidden/>
              </w:rPr>
              <w:t>21</w:t>
            </w:r>
            <w:r>
              <w:rPr>
                <w:noProof/>
                <w:webHidden/>
              </w:rPr>
              <w:fldChar w:fldCharType="end"/>
            </w:r>
          </w:hyperlink>
        </w:p>
        <w:p w14:paraId="2A28AADE" w14:textId="56535CBF" w:rsidR="00282C77" w:rsidRDefault="00282C77">
          <w:pPr>
            <w:pStyle w:val="TOC2"/>
            <w:tabs>
              <w:tab w:val="right" w:leader="dot" w:pos="9016"/>
            </w:tabs>
            <w:rPr>
              <w:rFonts w:eastAsiaTheme="minorEastAsia"/>
              <w:noProof/>
              <w:lang w:eastAsia="en-GB"/>
            </w:rPr>
          </w:pPr>
          <w:hyperlink w:anchor="_Toc6928325" w:history="1">
            <w:r w:rsidRPr="0030471E">
              <w:rPr>
                <w:rStyle w:val="Hyperlink"/>
                <w:noProof/>
              </w:rPr>
              <w:t>Saving of results</w:t>
            </w:r>
            <w:r>
              <w:rPr>
                <w:noProof/>
                <w:webHidden/>
              </w:rPr>
              <w:tab/>
            </w:r>
            <w:r>
              <w:rPr>
                <w:noProof/>
                <w:webHidden/>
              </w:rPr>
              <w:fldChar w:fldCharType="begin"/>
            </w:r>
            <w:r>
              <w:rPr>
                <w:noProof/>
                <w:webHidden/>
              </w:rPr>
              <w:instrText xml:space="preserve"> PAGEREF _Toc6928325 \h </w:instrText>
            </w:r>
            <w:r>
              <w:rPr>
                <w:noProof/>
                <w:webHidden/>
              </w:rPr>
            </w:r>
            <w:r>
              <w:rPr>
                <w:noProof/>
                <w:webHidden/>
              </w:rPr>
              <w:fldChar w:fldCharType="separate"/>
            </w:r>
            <w:r>
              <w:rPr>
                <w:noProof/>
                <w:webHidden/>
              </w:rPr>
              <w:t>23</w:t>
            </w:r>
            <w:r>
              <w:rPr>
                <w:noProof/>
                <w:webHidden/>
              </w:rPr>
              <w:fldChar w:fldCharType="end"/>
            </w:r>
          </w:hyperlink>
        </w:p>
        <w:p w14:paraId="752FD565" w14:textId="1B4997F3" w:rsidR="00282C77" w:rsidRDefault="00282C77">
          <w:pPr>
            <w:pStyle w:val="TOC2"/>
            <w:tabs>
              <w:tab w:val="right" w:leader="dot" w:pos="9016"/>
            </w:tabs>
            <w:rPr>
              <w:rFonts w:eastAsiaTheme="minorEastAsia"/>
              <w:noProof/>
              <w:lang w:eastAsia="en-GB"/>
            </w:rPr>
          </w:pPr>
          <w:hyperlink w:anchor="_Toc6928326" w:history="1">
            <w:r w:rsidRPr="0030471E">
              <w:rPr>
                <w:rStyle w:val="Hyperlink"/>
                <w:noProof/>
              </w:rPr>
              <w:t>Project Planning</w:t>
            </w:r>
            <w:r>
              <w:rPr>
                <w:noProof/>
                <w:webHidden/>
              </w:rPr>
              <w:tab/>
            </w:r>
            <w:r>
              <w:rPr>
                <w:noProof/>
                <w:webHidden/>
              </w:rPr>
              <w:fldChar w:fldCharType="begin"/>
            </w:r>
            <w:r>
              <w:rPr>
                <w:noProof/>
                <w:webHidden/>
              </w:rPr>
              <w:instrText xml:space="preserve"> PAGEREF _Toc6928326 \h </w:instrText>
            </w:r>
            <w:r>
              <w:rPr>
                <w:noProof/>
                <w:webHidden/>
              </w:rPr>
            </w:r>
            <w:r>
              <w:rPr>
                <w:noProof/>
                <w:webHidden/>
              </w:rPr>
              <w:fldChar w:fldCharType="separate"/>
            </w:r>
            <w:r>
              <w:rPr>
                <w:noProof/>
                <w:webHidden/>
              </w:rPr>
              <w:t>24</w:t>
            </w:r>
            <w:r>
              <w:rPr>
                <w:noProof/>
                <w:webHidden/>
              </w:rPr>
              <w:fldChar w:fldCharType="end"/>
            </w:r>
          </w:hyperlink>
        </w:p>
        <w:p w14:paraId="471A8039" w14:textId="71B6086A" w:rsidR="00282C77" w:rsidRDefault="00282C77">
          <w:pPr>
            <w:pStyle w:val="TOC2"/>
            <w:tabs>
              <w:tab w:val="right" w:leader="dot" w:pos="9016"/>
            </w:tabs>
            <w:rPr>
              <w:rFonts w:eastAsiaTheme="minorEastAsia"/>
              <w:noProof/>
              <w:lang w:eastAsia="en-GB"/>
            </w:rPr>
          </w:pPr>
          <w:hyperlink w:anchor="_Toc6928327" w:history="1">
            <w:r w:rsidRPr="0030471E">
              <w:rPr>
                <w:rStyle w:val="Hyperlink"/>
                <w:noProof/>
              </w:rPr>
              <w:t>Momentum</w:t>
            </w:r>
            <w:r>
              <w:rPr>
                <w:noProof/>
                <w:webHidden/>
              </w:rPr>
              <w:tab/>
            </w:r>
            <w:r>
              <w:rPr>
                <w:noProof/>
                <w:webHidden/>
              </w:rPr>
              <w:fldChar w:fldCharType="begin"/>
            </w:r>
            <w:r>
              <w:rPr>
                <w:noProof/>
                <w:webHidden/>
              </w:rPr>
              <w:instrText xml:space="preserve"> PAGEREF _Toc6928327 \h </w:instrText>
            </w:r>
            <w:r>
              <w:rPr>
                <w:noProof/>
                <w:webHidden/>
              </w:rPr>
            </w:r>
            <w:r>
              <w:rPr>
                <w:noProof/>
                <w:webHidden/>
              </w:rPr>
              <w:fldChar w:fldCharType="separate"/>
            </w:r>
            <w:r>
              <w:rPr>
                <w:noProof/>
                <w:webHidden/>
              </w:rPr>
              <w:t>24</w:t>
            </w:r>
            <w:r>
              <w:rPr>
                <w:noProof/>
                <w:webHidden/>
              </w:rPr>
              <w:fldChar w:fldCharType="end"/>
            </w:r>
          </w:hyperlink>
        </w:p>
        <w:p w14:paraId="5EB5E059" w14:textId="4710779A" w:rsidR="00282C77" w:rsidRDefault="00282C77">
          <w:pPr>
            <w:pStyle w:val="TOC2"/>
            <w:tabs>
              <w:tab w:val="right" w:leader="dot" w:pos="9016"/>
            </w:tabs>
            <w:rPr>
              <w:rFonts w:eastAsiaTheme="minorEastAsia"/>
              <w:noProof/>
              <w:lang w:eastAsia="en-GB"/>
            </w:rPr>
          </w:pPr>
          <w:hyperlink w:anchor="_Toc6928328" w:history="1">
            <w:r w:rsidRPr="0030471E">
              <w:rPr>
                <w:rStyle w:val="Hyperlink"/>
                <w:noProof/>
              </w:rPr>
              <w:t>Adapting to change and dealing with risks</w:t>
            </w:r>
            <w:r>
              <w:rPr>
                <w:noProof/>
                <w:webHidden/>
              </w:rPr>
              <w:tab/>
            </w:r>
            <w:r>
              <w:rPr>
                <w:noProof/>
                <w:webHidden/>
              </w:rPr>
              <w:fldChar w:fldCharType="begin"/>
            </w:r>
            <w:r>
              <w:rPr>
                <w:noProof/>
                <w:webHidden/>
              </w:rPr>
              <w:instrText xml:space="preserve"> PAGEREF _Toc6928328 \h </w:instrText>
            </w:r>
            <w:r>
              <w:rPr>
                <w:noProof/>
                <w:webHidden/>
              </w:rPr>
            </w:r>
            <w:r>
              <w:rPr>
                <w:noProof/>
                <w:webHidden/>
              </w:rPr>
              <w:fldChar w:fldCharType="separate"/>
            </w:r>
            <w:r>
              <w:rPr>
                <w:noProof/>
                <w:webHidden/>
              </w:rPr>
              <w:t>24</w:t>
            </w:r>
            <w:r>
              <w:rPr>
                <w:noProof/>
                <w:webHidden/>
              </w:rPr>
              <w:fldChar w:fldCharType="end"/>
            </w:r>
          </w:hyperlink>
        </w:p>
        <w:p w14:paraId="026CA7C7" w14:textId="3DBD8D3F" w:rsidR="00282C77" w:rsidRDefault="00282C77">
          <w:pPr>
            <w:pStyle w:val="TOC2"/>
            <w:tabs>
              <w:tab w:val="right" w:leader="dot" w:pos="9016"/>
            </w:tabs>
            <w:rPr>
              <w:rFonts w:eastAsiaTheme="minorEastAsia"/>
              <w:noProof/>
              <w:lang w:eastAsia="en-GB"/>
            </w:rPr>
          </w:pPr>
          <w:hyperlink w:anchor="_Toc6928329" w:history="1">
            <w:r w:rsidRPr="0030471E">
              <w:rPr>
                <w:rStyle w:val="Hyperlink"/>
                <w:noProof/>
              </w:rPr>
              <w:t>Performance</w:t>
            </w:r>
            <w:r>
              <w:rPr>
                <w:noProof/>
                <w:webHidden/>
              </w:rPr>
              <w:tab/>
            </w:r>
            <w:r>
              <w:rPr>
                <w:noProof/>
                <w:webHidden/>
              </w:rPr>
              <w:fldChar w:fldCharType="begin"/>
            </w:r>
            <w:r>
              <w:rPr>
                <w:noProof/>
                <w:webHidden/>
              </w:rPr>
              <w:instrText xml:space="preserve"> PAGEREF _Toc6928329 \h </w:instrText>
            </w:r>
            <w:r>
              <w:rPr>
                <w:noProof/>
                <w:webHidden/>
              </w:rPr>
            </w:r>
            <w:r>
              <w:rPr>
                <w:noProof/>
                <w:webHidden/>
              </w:rPr>
              <w:fldChar w:fldCharType="separate"/>
            </w:r>
            <w:r>
              <w:rPr>
                <w:noProof/>
                <w:webHidden/>
              </w:rPr>
              <w:t>24</w:t>
            </w:r>
            <w:r>
              <w:rPr>
                <w:noProof/>
                <w:webHidden/>
              </w:rPr>
              <w:fldChar w:fldCharType="end"/>
            </w:r>
          </w:hyperlink>
        </w:p>
        <w:p w14:paraId="1D6D30EC" w14:textId="0D3211C2" w:rsidR="00282C77" w:rsidRDefault="00282C77">
          <w:pPr>
            <w:pStyle w:val="TOC2"/>
            <w:tabs>
              <w:tab w:val="right" w:leader="dot" w:pos="9016"/>
            </w:tabs>
            <w:rPr>
              <w:rFonts w:eastAsiaTheme="minorEastAsia"/>
              <w:noProof/>
              <w:lang w:eastAsia="en-GB"/>
            </w:rPr>
          </w:pPr>
          <w:hyperlink w:anchor="_Toc6928330" w:history="1">
            <w:r w:rsidRPr="0030471E">
              <w:rPr>
                <w:rStyle w:val="Hyperlink"/>
                <w:noProof/>
              </w:rPr>
              <w:t>What have I learnt?</w:t>
            </w:r>
            <w:r>
              <w:rPr>
                <w:noProof/>
                <w:webHidden/>
              </w:rPr>
              <w:tab/>
            </w:r>
            <w:r>
              <w:rPr>
                <w:noProof/>
                <w:webHidden/>
              </w:rPr>
              <w:fldChar w:fldCharType="begin"/>
            </w:r>
            <w:r>
              <w:rPr>
                <w:noProof/>
                <w:webHidden/>
              </w:rPr>
              <w:instrText xml:space="preserve"> PAGEREF _Toc6928330 \h </w:instrText>
            </w:r>
            <w:r>
              <w:rPr>
                <w:noProof/>
                <w:webHidden/>
              </w:rPr>
            </w:r>
            <w:r>
              <w:rPr>
                <w:noProof/>
                <w:webHidden/>
              </w:rPr>
              <w:fldChar w:fldCharType="separate"/>
            </w:r>
            <w:r>
              <w:rPr>
                <w:noProof/>
                <w:webHidden/>
              </w:rPr>
              <w:t>25</w:t>
            </w:r>
            <w:r>
              <w:rPr>
                <w:noProof/>
                <w:webHidden/>
              </w:rPr>
              <w:fldChar w:fldCharType="end"/>
            </w:r>
          </w:hyperlink>
        </w:p>
        <w:p w14:paraId="00FA86FC" w14:textId="26D81138" w:rsidR="00282C77" w:rsidRDefault="00282C77">
          <w:pPr>
            <w:pStyle w:val="TOC1"/>
            <w:tabs>
              <w:tab w:val="right" w:leader="dot" w:pos="9016"/>
            </w:tabs>
            <w:rPr>
              <w:rFonts w:eastAsiaTheme="minorEastAsia"/>
              <w:noProof/>
              <w:lang w:eastAsia="en-GB"/>
            </w:rPr>
          </w:pPr>
          <w:hyperlink w:anchor="_Toc6928331" w:history="1">
            <w:r w:rsidRPr="0030471E">
              <w:rPr>
                <w:rStyle w:val="Hyperlink"/>
                <w:noProof/>
              </w:rPr>
              <w:t>Conclusion</w:t>
            </w:r>
            <w:r>
              <w:rPr>
                <w:noProof/>
                <w:webHidden/>
              </w:rPr>
              <w:tab/>
            </w:r>
            <w:r>
              <w:rPr>
                <w:noProof/>
                <w:webHidden/>
              </w:rPr>
              <w:fldChar w:fldCharType="begin"/>
            </w:r>
            <w:r>
              <w:rPr>
                <w:noProof/>
                <w:webHidden/>
              </w:rPr>
              <w:instrText xml:space="preserve"> PAGEREF _Toc6928331 \h </w:instrText>
            </w:r>
            <w:r>
              <w:rPr>
                <w:noProof/>
                <w:webHidden/>
              </w:rPr>
            </w:r>
            <w:r>
              <w:rPr>
                <w:noProof/>
                <w:webHidden/>
              </w:rPr>
              <w:fldChar w:fldCharType="separate"/>
            </w:r>
            <w:r>
              <w:rPr>
                <w:noProof/>
                <w:webHidden/>
              </w:rPr>
              <w:t>26</w:t>
            </w:r>
            <w:r>
              <w:rPr>
                <w:noProof/>
                <w:webHidden/>
              </w:rPr>
              <w:fldChar w:fldCharType="end"/>
            </w:r>
          </w:hyperlink>
        </w:p>
        <w:p w14:paraId="26193356" w14:textId="1A0E1E08" w:rsidR="00282C77" w:rsidRDefault="00282C77">
          <w:pPr>
            <w:pStyle w:val="TOC1"/>
            <w:tabs>
              <w:tab w:val="right" w:leader="dot" w:pos="9016"/>
            </w:tabs>
            <w:rPr>
              <w:rFonts w:eastAsiaTheme="minorEastAsia"/>
              <w:noProof/>
              <w:lang w:eastAsia="en-GB"/>
            </w:rPr>
          </w:pPr>
          <w:hyperlink w:anchor="_Toc6928332" w:history="1">
            <w:r w:rsidRPr="0030471E">
              <w:rPr>
                <w:rStyle w:val="Hyperlink"/>
                <w:noProof/>
              </w:rPr>
              <w:t>References</w:t>
            </w:r>
            <w:r>
              <w:rPr>
                <w:noProof/>
                <w:webHidden/>
              </w:rPr>
              <w:tab/>
            </w:r>
            <w:r>
              <w:rPr>
                <w:noProof/>
                <w:webHidden/>
              </w:rPr>
              <w:fldChar w:fldCharType="begin"/>
            </w:r>
            <w:r>
              <w:rPr>
                <w:noProof/>
                <w:webHidden/>
              </w:rPr>
              <w:instrText xml:space="preserve"> PAGEREF _Toc6928332 \h </w:instrText>
            </w:r>
            <w:r>
              <w:rPr>
                <w:noProof/>
                <w:webHidden/>
              </w:rPr>
            </w:r>
            <w:r>
              <w:rPr>
                <w:noProof/>
                <w:webHidden/>
              </w:rPr>
              <w:fldChar w:fldCharType="separate"/>
            </w:r>
            <w:r>
              <w:rPr>
                <w:noProof/>
                <w:webHidden/>
              </w:rPr>
              <w:t>28</w:t>
            </w:r>
            <w:r>
              <w:rPr>
                <w:noProof/>
                <w:webHidden/>
              </w:rPr>
              <w:fldChar w:fldCharType="end"/>
            </w:r>
          </w:hyperlink>
        </w:p>
        <w:p w14:paraId="2FD33027" w14:textId="0010C6A3" w:rsidR="00282C77" w:rsidRDefault="00282C77">
          <w:pPr>
            <w:pStyle w:val="TOC1"/>
            <w:tabs>
              <w:tab w:val="right" w:leader="dot" w:pos="9016"/>
            </w:tabs>
            <w:rPr>
              <w:rFonts w:eastAsiaTheme="minorEastAsia"/>
              <w:noProof/>
              <w:lang w:eastAsia="en-GB"/>
            </w:rPr>
          </w:pPr>
          <w:hyperlink w:anchor="_Toc6928333" w:history="1">
            <w:r w:rsidRPr="0030471E">
              <w:rPr>
                <w:rStyle w:val="Hyperlink"/>
                <w:noProof/>
              </w:rPr>
              <w:t>Appendices</w:t>
            </w:r>
            <w:r>
              <w:rPr>
                <w:noProof/>
                <w:webHidden/>
              </w:rPr>
              <w:tab/>
            </w:r>
            <w:r>
              <w:rPr>
                <w:noProof/>
                <w:webHidden/>
              </w:rPr>
              <w:fldChar w:fldCharType="begin"/>
            </w:r>
            <w:r>
              <w:rPr>
                <w:noProof/>
                <w:webHidden/>
              </w:rPr>
              <w:instrText xml:space="preserve"> PAGEREF _Toc6928333 \h </w:instrText>
            </w:r>
            <w:r>
              <w:rPr>
                <w:noProof/>
                <w:webHidden/>
              </w:rPr>
            </w:r>
            <w:r>
              <w:rPr>
                <w:noProof/>
                <w:webHidden/>
              </w:rPr>
              <w:fldChar w:fldCharType="separate"/>
            </w:r>
            <w:r>
              <w:rPr>
                <w:noProof/>
                <w:webHidden/>
              </w:rPr>
              <w:t>28</w:t>
            </w:r>
            <w:r>
              <w:rPr>
                <w:noProof/>
                <w:webHidden/>
              </w:rPr>
              <w:fldChar w:fldCharType="end"/>
            </w:r>
          </w:hyperlink>
        </w:p>
        <w:p w14:paraId="53EB1934" w14:textId="0D6A7BDC" w:rsidR="00282C77" w:rsidRDefault="00282C77">
          <w:pPr>
            <w:pStyle w:val="TOC2"/>
            <w:tabs>
              <w:tab w:val="right" w:leader="dot" w:pos="9016"/>
            </w:tabs>
            <w:rPr>
              <w:rFonts w:eastAsiaTheme="minorEastAsia"/>
              <w:noProof/>
              <w:lang w:eastAsia="en-GB"/>
            </w:rPr>
          </w:pPr>
          <w:hyperlink w:anchor="_Toc6928334" w:history="1">
            <w:r w:rsidRPr="0030471E">
              <w:rPr>
                <w:rStyle w:val="Hyperlink"/>
                <w:noProof/>
              </w:rPr>
              <w:t>Sustainability</w:t>
            </w:r>
            <w:r>
              <w:rPr>
                <w:noProof/>
                <w:webHidden/>
              </w:rPr>
              <w:tab/>
            </w:r>
            <w:r>
              <w:rPr>
                <w:noProof/>
                <w:webHidden/>
              </w:rPr>
              <w:fldChar w:fldCharType="begin"/>
            </w:r>
            <w:r>
              <w:rPr>
                <w:noProof/>
                <w:webHidden/>
              </w:rPr>
              <w:instrText xml:space="preserve"> PAGEREF _Toc6928334 \h </w:instrText>
            </w:r>
            <w:r>
              <w:rPr>
                <w:noProof/>
                <w:webHidden/>
              </w:rPr>
            </w:r>
            <w:r>
              <w:rPr>
                <w:noProof/>
                <w:webHidden/>
              </w:rPr>
              <w:fldChar w:fldCharType="separate"/>
            </w:r>
            <w:r>
              <w:rPr>
                <w:noProof/>
                <w:webHidden/>
              </w:rPr>
              <w:t>28</w:t>
            </w:r>
            <w:r>
              <w:rPr>
                <w:noProof/>
                <w:webHidden/>
              </w:rPr>
              <w:fldChar w:fldCharType="end"/>
            </w:r>
          </w:hyperlink>
        </w:p>
        <w:p w14:paraId="7D32B797" w14:textId="395F5AD1" w:rsidR="00282C77" w:rsidRDefault="00282C77">
          <w:pPr>
            <w:pStyle w:val="TOC2"/>
            <w:tabs>
              <w:tab w:val="right" w:leader="dot" w:pos="9016"/>
            </w:tabs>
            <w:rPr>
              <w:rFonts w:eastAsiaTheme="minorEastAsia"/>
              <w:noProof/>
              <w:lang w:eastAsia="en-GB"/>
            </w:rPr>
          </w:pPr>
          <w:hyperlink w:anchor="_Toc6928335" w:history="1">
            <w:r w:rsidRPr="0030471E">
              <w:rPr>
                <w:rStyle w:val="Hyperlink"/>
                <w:noProof/>
              </w:rPr>
              <w:t>Legal</w:t>
            </w:r>
            <w:r>
              <w:rPr>
                <w:noProof/>
                <w:webHidden/>
              </w:rPr>
              <w:tab/>
            </w:r>
            <w:r>
              <w:rPr>
                <w:noProof/>
                <w:webHidden/>
              </w:rPr>
              <w:fldChar w:fldCharType="begin"/>
            </w:r>
            <w:r>
              <w:rPr>
                <w:noProof/>
                <w:webHidden/>
              </w:rPr>
              <w:instrText xml:space="preserve"> PAGEREF _Toc6928335 \h </w:instrText>
            </w:r>
            <w:r>
              <w:rPr>
                <w:noProof/>
                <w:webHidden/>
              </w:rPr>
            </w:r>
            <w:r>
              <w:rPr>
                <w:noProof/>
                <w:webHidden/>
              </w:rPr>
              <w:fldChar w:fldCharType="separate"/>
            </w:r>
            <w:r>
              <w:rPr>
                <w:noProof/>
                <w:webHidden/>
              </w:rPr>
              <w:t>28</w:t>
            </w:r>
            <w:r>
              <w:rPr>
                <w:noProof/>
                <w:webHidden/>
              </w:rPr>
              <w:fldChar w:fldCharType="end"/>
            </w:r>
          </w:hyperlink>
        </w:p>
        <w:p w14:paraId="1DBA2055" w14:textId="7FCA06DB" w:rsidR="00282C77" w:rsidRDefault="00282C77">
          <w:pPr>
            <w:pStyle w:val="TOC2"/>
            <w:tabs>
              <w:tab w:val="right" w:leader="dot" w:pos="9016"/>
            </w:tabs>
            <w:rPr>
              <w:rFonts w:eastAsiaTheme="minorEastAsia"/>
              <w:noProof/>
              <w:lang w:eastAsia="en-GB"/>
            </w:rPr>
          </w:pPr>
          <w:hyperlink w:anchor="_Toc6928336" w:history="1">
            <w:r w:rsidRPr="0030471E">
              <w:rPr>
                <w:rStyle w:val="Hyperlink"/>
                <w:noProof/>
              </w:rPr>
              <w:t>Ethical</w:t>
            </w:r>
            <w:r>
              <w:rPr>
                <w:noProof/>
                <w:webHidden/>
              </w:rPr>
              <w:tab/>
            </w:r>
            <w:r>
              <w:rPr>
                <w:noProof/>
                <w:webHidden/>
              </w:rPr>
              <w:fldChar w:fldCharType="begin"/>
            </w:r>
            <w:r>
              <w:rPr>
                <w:noProof/>
                <w:webHidden/>
              </w:rPr>
              <w:instrText xml:space="preserve"> PAGEREF _Toc6928336 \h </w:instrText>
            </w:r>
            <w:r>
              <w:rPr>
                <w:noProof/>
                <w:webHidden/>
              </w:rPr>
            </w:r>
            <w:r>
              <w:rPr>
                <w:noProof/>
                <w:webHidden/>
              </w:rPr>
              <w:fldChar w:fldCharType="separate"/>
            </w:r>
            <w:r>
              <w:rPr>
                <w:noProof/>
                <w:webHidden/>
              </w:rPr>
              <w:t>28</w:t>
            </w:r>
            <w:r>
              <w:rPr>
                <w:noProof/>
                <w:webHidden/>
              </w:rPr>
              <w:fldChar w:fldCharType="end"/>
            </w:r>
          </w:hyperlink>
        </w:p>
        <w:p w14:paraId="087715C1" w14:textId="299F7260" w:rsidR="00282C77" w:rsidRDefault="00282C77">
          <w:pPr>
            <w:pStyle w:val="TOC2"/>
            <w:tabs>
              <w:tab w:val="right" w:leader="dot" w:pos="9016"/>
            </w:tabs>
            <w:rPr>
              <w:rFonts w:eastAsiaTheme="minorEastAsia"/>
              <w:noProof/>
              <w:lang w:eastAsia="en-GB"/>
            </w:rPr>
          </w:pPr>
          <w:hyperlink w:anchor="_Toc6928337" w:history="1">
            <w:r w:rsidRPr="0030471E">
              <w:rPr>
                <w:rStyle w:val="Hyperlink"/>
                <w:noProof/>
              </w:rPr>
              <w:t>Intellectual property</w:t>
            </w:r>
            <w:r>
              <w:rPr>
                <w:noProof/>
                <w:webHidden/>
              </w:rPr>
              <w:tab/>
            </w:r>
            <w:r>
              <w:rPr>
                <w:noProof/>
                <w:webHidden/>
              </w:rPr>
              <w:fldChar w:fldCharType="begin"/>
            </w:r>
            <w:r>
              <w:rPr>
                <w:noProof/>
                <w:webHidden/>
              </w:rPr>
              <w:instrText xml:space="preserve"> PAGEREF _Toc6928337 \h </w:instrText>
            </w:r>
            <w:r>
              <w:rPr>
                <w:noProof/>
                <w:webHidden/>
              </w:rPr>
            </w:r>
            <w:r>
              <w:rPr>
                <w:noProof/>
                <w:webHidden/>
              </w:rPr>
              <w:fldChar w:fldCharType="separate"/>
            </w:r>
            <w:r>
              <w:rPr>
                <w:noProof/>
                <w:webHidden/>
              </w:rPr>
              <w:t>28</w:t>
            </w:r>
            <w:r>
              <w:rPr>
                <w:noProof/>
                <w:webHidden/>
              </w:rPr>
              <w:fldChar w:fldCharType="end"/>
            </w:r>
          </w:hyperlink>
        </w:p>
        <w:p w14:paraId="49688801" w14:textId="68559AC9"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928298"/>
      <w:r>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928299"/>
      <w:r>
        <w:lastRenderedPageBreak/>
        <w:t>Abstract</w:t>
      </w:r>
      <w:bookmarkEnd w:id="2"/>
    </w:p>
    <w:p w14:paraId="1126854B" w14:textId="41DEB27B" w:rsidR="00B7203B" w:rsidRPr="00D944B7" w:rsidRDefault="00B7203B" w:rsidP="008B6EF7">
      <w:pPr>
        <w:pStyle w:val="Default"/>
        <w:rPr>
          <w:color w:val="auto"/>
          <w:sz w:val="22"/>
          <w:szCs w:val="22"/>
        </w:rPr>
      </w:pPr>
      <w:r w:rsidRPr="00D944B7">
        <w:rPr>
          <w:color w:val="auto"/>
          <w:sz w:val="22"/>
          <w:szCs w:val="22"/>
        </w:rPr>
        <w:t xml:space="preserve">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w:t>
      </w:r>
      <w:r w:rsidR="00E70CA4">
        <w:rPr>
          <w:color w:val="auto"/>
          <w:sz w:val="22"/>
          <w:szCs w:val="22"/>
        </w:rPr>
        <w:t>such as driverless cars and facial</w:t>
      </w:r>
      <w:r w:rsidRPr="00D944B7">
        <w:rPr>
          <w:color w:val="auto"/>
          <w:sz w:val="22"/>
          <w:szCs w:val="22"/>
        </w:rPr>
        <w:t xml:space="preserv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928300"/>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r w:rsidR="00694802" w14:paraId="609B350E" w14:textId="77777777" w:rsidTr="00AC73FE">
        <w:tc>
          <w:tcPr>
            <w:tcW w:w="2263" w:type="dxa"/>
          </w:tcPr>
          <w:p w14:paraId="470BEC3D" w14:textId="53AFCF96" w:rsidR="00694802" w:rsidRDefault="00694802" w:rsidP="008B6EF7">
            <w:r>
              <w:t>RGB</w:t>
            </w:r>
          </w:p>
        </w:tc>
        <w:tc>
          <w:tcPr>
            <w:tcW w:w="6753" w:type="dxa"/>
          </w:tcPr>
          <w:p w14:paraId="2F72C278" w14:textId="10F7A706" w:rsidR="00694802" w:rsidRDefault="00694802" w:rsidP="008B6EF7">
            <w:r>
              <w:t>Red Green Blue</w:t>
            </w:r>
          </w:p>
        </w:tc>
      </w:tr>
      <w:tr w:rsidR="00BD0F19" w14:paraId="5DB4F7DB" w14:textId="77777777" w:rsidTr="00AC73FE">
        <w:tc>
          <w:tcPr>
            <w:tcW w:w="2263" w:type="dxa"/>
          </w:tcPr>
          <w:p w14:paraId="264AEECC" w14:textId="6D4D2B0F" w:rsidR="00BD0F19" w:rsidRDefault="00BD0F19" w:rsidP="008B6EF7">
            <w:r>
              <w:t>OCR</w:t>
            </w:r>
          </w:p>
        </w:tc>
        <w:tc>
          <w:tcPr>
            <w:tcW w:w="6753" w:type="dxa"/>
          </w:tcPr>
          <w:p w14:paraId="23B7D00B" w14:textId="62843A78" w:rsidR="00BD0F19" w:rsidRDefault="00BD0F19" w:rsidP="008B6EF7">
            <w:r>
              <w:t>Optical Character Recognition</w:t>
            </w:r>
          </w:p>
        </w:tc>
      </w:tr>
      <w:tr w:rsidR="006C6836" w14:paraId="68089181" w14:textId="77777777" w:rsidTr="00AC73FE">
        <w:tc>
          <w:tcPr>
            <w:tcW w:w="2263" w:type="dxa"/>
          </w:tcPr>
          <w:p w14:paraId="627A67B3" w14:textId="2AFA9D7A" w:rsidR="006C6836" w:rsidRDefault="006C6836" w:rsidP="008B6EF7">
            <w:r>
              <w:t>CCTV</w:t>
            </w:r>
          </w:p>
        </w:tc>
        <w:tc>
          <w:tcPr>
            <w:tcW w:w="6753" w:type="dxa"/>
          </w:tcPr>
          <w:p w14:paraId="0CE92A4D" w14:textId="6999448E" w:rsidR="006C6836" w:rsidRDefault="006C6836" w:rsidP="008B6EF7">
            <w:r>
              <w:t>Closed Circuit Television</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928301"/>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928302"/>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775A6A87" w:rsidR="003D39BB" w:rsidRDefault="003D39BB" w:rsidP="008B6EF7">
      <w:pPr>
        <w:pStyle w:val="ListParagraph"/>
        <w:numPr>
          <w:ilvl w:val="0"/>
          <w:numId w:val="3"/>
        </w:numPr>
        <w:spacing w:line="240" w:lineRule="auto"/>
      </w:pPr>
      <w:r>
        <w:t>Change the orientation of aircraft to ensure the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928303"/>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12E0B4D5" w14:textId="77777777" w:rsidR="0091659B" w:rsidRDefault="006A6C2C" w:rsidP="008B6EF7">
      <w:pPr>
        <w:spacing w:line="240" w:lineRule="auto"/>
      </w:pPr>
      <w:r>
        <w:t xml:space="preserve">Once all goals have been completed, a software program with realistic uses should </w:t>
      </w:r>
      <w:r w:rsidR="00C62892">
        <w:t>be established. The training set can be varied to identify additional vehicles or identify completely different objects.</w:t>
      </w:r>
    </w:p>
    <w:p w14:paraId="588B7CDC" w14:textId="7ACC8F2B" w:rsidR="00EE7715" w:rsidRPr="0091659B" w:rsidRDefault="0091659B" w:rsidP="008B6EF7">
      <w:pPr>
        <w:spacing w:line="240" w:lineRule="auto"/>
      </w:pPr>
      <w:r>
        <w:t xml:space="preserve">This project is a chance for me to research and understand Machine learning. Machine learning is a topic often frowned upon by the media and therefore also by public as the way it has been depicted in the past as a dangerous topic to develop.  </w:t>
      </w:r>
      <w:r w:rsidR="00EE7715">
        <w:br w:type="page"/>
      </w:r>
    </w:p>
    <w:p w14:paraId="22EA09A9" w14:textId="64C444AD" w:rsidR="00D25D13" w:rsidRDefault="00B7203B" w:rsidP="008B6EF7">
      <w:pPr>
        <w:pStyle w:val="Heading1"/>
        <w:spacing w:line="240" w:lineRule="auto"/>
      </w:pPr>
      <w:bookmarkStart w:id="61" w:name="_Toc6928304"/>
      <w:r>
        <w:lastRenderedPageBreak/>
        <w:t>Methods</w:t>
      </w:r>
      <w:bookmarkEnd w:id="61"/>
    </w:p>
    <w:p w14:paraId="1D307028" w14:textId="59070017" w:rsidR="00CE20BD" w:rsidRDefault="003C04A6" w:rsidP="008B6EF7">
      <w:pPr>
        <w:pStyle w:val="Heading2"/>
        <w:spacing w:line="240" w:lineRule="auto"/>
      </w:pPr>
      <w:bookmarkStart w:id="62" w:name="_Toc6928305"/>
      <w:r>
        <w:t>Internal and External Libraries</w:t>
      </w:r>
      <w:bookmarkEnd w:id="62"/>
    </w:p>
    <w:p w14:paraId="0CEBC389" w14:textId="78DDEC0D"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rsidR="00327FD4">
        <w:t xml:space="preserve"> </w:t>
      </w:r>
      <w:r w:rsidR="00F758B3">
        <w:t>achieve</w:t>
      </w:r>
      <w:r w:rsidR="003C04A6">
        <w:t xml:space="preserve"> in t</w:t>
      </w:r>
      <w:r>
        <w:t>he tight timescale given.</w:t>
      </w:r>
    </w:p>
    <w:p w14:paraId="3EE56F8C" w14:textId="3CF41F3B"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proofErr w:type="spellStart"/>
      <w:r>
        <w:t>Scikit</w:t>
      </w:r>
      <w:proofErr w:type="spellEnd"/>
      <w:r>
        <w:t>-L</w:t>
      </w:r>
      <w:r w:rsidR="003075BD">
        <w:t>earn</w:t>
      </w:r>
    </w:p>
    <w:p w14:paraId="33328B59" w14:textId="6E5BD3D1" w:rsidR="003C04A6" w:rsidRPr="003C04A6" w:rsidRDefault="000324D2" w:rsidP="008B6EF7">
      <w:pPr>
        <w:spacing w:line="240" w:lineRule="auto"/>
      </w:pPr>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proofErr w:type="spellStart"/>
      <w:r>
        <w:t>Scikit</w:t>
      </w:r>
      <w:proofErr w:type="spellEnd"/>
      <w:r>
        <w:t>-I</w:t>
      </w:r>
      <w:r w:rsidR="003075BD">
        <w:t>mage</w:t>
      </w:r>
    </w:p>
    <w:p w14:paraId="2A64E031" w14:textId="193DABEB" w:rsidR="00EC4F41" w:rsidRPr="00EC4F41" w:rsidRDefault="000324D2" w:rsidP="008B6EF7">
      <w:pPr>
        <w:spacing w:line="240" w:lineRule="auto"/>
      </w:pPr>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59E7A1F3"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r w:rsidR="003D7E8A" w:rsidRPr="00F758B3">
        <w:rPr>
          <w:rFonts w:cstheme="minorHAnsi"/>
          <w:szCs w:val="20"/>
          <w:shd w:val="clear" w:color="auto" w:fill="FFFFFF"/>
        </w:rPr>
        <w:t>utilise</w:t>
      </w:r>
      <w:r w:rsidR="00B73D45" w:rsidRPr="00F758B3">
        <w:rPr>
          <w:rFonts w:cstheme="minorHAnsi"/>
          <w:szCs w:val="20"/>
          <w:shd w:val="clear" w:color="auto" w:fill="FFFFFF"/>
        </w:rPr>
        <w:t xml:space="preserve"> </w:t>
      </w:r>
      <w:proofErr w:type="spellStart"/>
      <w:r w:rsidR="00B73D45" w:rsidRPr="00F758B3">
        <w:rPr>
          <w:rFonts w:cstheme="minorHAnsi"/>
          <w:szCs w:val="20"/>
          <w:shd w:val="clear" w:color="auto" w:fill="FFFFFF"/>
        </w:rPr>
        <w:t>NumPy</w:t>
      </w:r>
      <w:proofErr w:type="spellEnd"/>
      <w:r w:rsidR="00B73D45" w:rsidRPr="00F758B3">
        <w:rPr>
          <w:rFonts w:cstheme="minorHAnsi"/>
          <w:szCs w:val="20"/>
          <w:shd w:val="clear" w:color="auto" w:fill="FFFFFF"/>
        </w:rPr>
        <w:t xml:space="preserve">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lastRenderedPageBreak/>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47389BD7" w14:textId="396F9415" w:rsidR="00327FD4" w:rsidRDefault="00327FD4" w:rsidP="00327FD4">
      <w:pPr>
        <w:pStyle w:val="Heading2"/>
      </w:pPr>
      <w:bookmarkStart w:id="63" w:name="_Toc6928306"/>
      <w:r>
        <w:lastRenderedPageBreak/>
        <w:t>Computer Vision</w:t>
      </w:r>
      <w:bookmarkEnd w:id="63"/>
    </w:p>
    <w:p w14:paraId="0F36C0E6" w14:textId="45EA20E6" w:rsidR="00E70CA4" w:rsidRDefault="00327FD4" w:rsidP="00EF522C">
      <w:r>
        <w:t>Computer vision is the study of how computers can i</w:t>
      </w:r>
      <w:r w:rsidR="00E70CA4">
        <w:t xml:space="preserve">nterpret and </w:t>
      </w:r>
      <w:r w:rsidR="009E47BD">
        <w:t>obtain information</w:t>
      </w:r>
      <w:r w:rsidR="00E70CA4">
        <w:t xml:space="preserve"> from complex mu</w:t>
      </w:r>
      <w:r w:rsidR="009E47BD">
        <w:t>lti-dimensional arrays of data also known as images.</w:t>
      </w:r>
      <w:r w:rsidR="001175DB">
        <w:t xml:space="preserve"> </w:t>
      </w:r>
      <w:r w:rsidR="000C03D1">
        <w:t xml:space="preserve">It seeks to automate tasks the human visual system </w:t>
      </w:r>
      <w:r w:rsidR="00DB4C87">
        <w:t xml:space="preserve">undertake every day. </w:t>
      </w:r>
      <w:r w:rsidR="001175DB">
        <w:t xml:space="preserve">The entirety of this project is based around computer vision </w:t>
      </w:r>
      <w:r w:rsidR="00DB4C87">
        <w:t>seeking to demonstrate</w:t>
      </w:r>
      <w:r w:rsidR="001175DB">
        <w:t xml:space="preserve"> its power and complexity.</w:t>
      </w:r>
    </w:p>
    <w:p w14:paraId="1F845028" w14:textId="77777777" w:rsidR="003D6BA8" w:rsidRDefault="003D6BA8" w:rsidP="003D6BA8">
      <w:pPr>
        <w:pStyle w:val="Heading3"/>
      </w:pPr>
      <w:bookmarkStart w:id="64" w:name="_Toc6928307"/>
      <w:r>
        <w:t>Development</w:t>
      </w:r>
      <w:bookmarkEnd w:id="64"/>
    </w:p>
    <w:p w14:paraId="3203BEC9" w14:textId="732E183E" w:rsidR="003D6BA8" w:rsidRDefault="003D6BA8" w:rsidP="003D6BA8">
      <w:r>
        <w:t>The development of computer vision started in the late 1960’s by universities pioneering in artificial intelligence. The goal of development was to create a system that mimicked features of the human visual system, designed to act as 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1BF65703" w:rsidR="003B5E72" w:rsidRDefault="003B5E72" w:rsidP="003D6BA8">
      <w:r>
        <w:t>Today, the development of such technologies are primarily focused upon data set development and the optimisation of existing functions and learning models.</w:t>
      </w:r>
    </w:p>
    <w:p w14:paraId="510F2517" w14:textId="77777777" w:rsidR="006C6836" w:rsidRDefault="006C6836" w:rsidP="006C6836">
      <w:pPr>
        <w:pStyle w:val="Heading3"/>
      </w:pPr>
      <w:bookmarkStart w:id="65" w:name="_Toc6928308"/>
      <w:r>
        <w:t>Applications</w:t>
      </w:r>
      <w:bookmarkEnd w:id="65"/>
    </w:p>
    <w:p w14:paraId="4D0EB181" w14:textId="77777777" w:rsidR="006C6836" w:rsidRDefault="006C6836" w:rsidP="006C6836">
      <w: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C8D0FDF" w:rsidR="006C6836" w:rsidRDefault="006C6836" w:rsidP="006C6836">
      <w:r>
        <w:t xml:space="preserve">OCR is a computer vision technique used in number plate recognition by public services. The number plate is cropped from the image </w:t>
      </w:r>
      <w:r w:rsidR="00215A3B">
        <w:t>and resized before</w:t>
      </w:r>
      <w:r>
        <w:t xml:space="preserve"> </w:t>
      </w:r>
      <w:r w:rsidR="00215A3B">
        <w:t>each</w:t>
      </w:r>
      <w:r>
        <w:t xml:space="preserve"> ind</w:t>
      </w:r>
      <w:r w:rsidR="00215A3B">
        <w:t>ividual character is classified. Eventually, all characters are processed and the number plate can be passed through numerous databases to help the police.</w:t>
      </w:r>
    </w:p>
    <w:p w14:paraId="3DD808A1" w14:textId="2823BF3A" w:rsidR="00215A3B" w:rsidRDefault="00215A3B" w:rsidP="006C6836">
      <w:r>
        <w:t>Medical applications of computer vision are currently emerging and becoming more commercially used. At present, computer vision I used in blood sample and blood flow analysis, organ measurement and tumour detection. Computer vision is also currently used to enhance x-ray and ultra sound results by removing noise from the image.</w:t>
      </w:r>
    </w:p>
    <w:p w14:paraId="5474BC52" w14:textId="26FD9E6D" w:rsidR="006C6836" w:rsidRPr="007463DE" w:rsidRDefault="006C6836" w:rsidP="006C6836">
      <w:r>
        <w:t>Other applications include number plate recognition, facial recognition, CCTV and biometrics.</w:t>
      </w:r>
    </w:p>
    <w:p w14:paraId="41FCEFF8" w14:textId="77777777" w:rsidR="003D6BA8" w:rsidRDefault="003D6BA8" w:rsidP="00EF522C"/>
    <w:p w14:paraId="46579306" w14:textId="77777777" w:rsidR="006C6836" w:rsidRDefault="006C6836">
      <w:pPr>
        <w:rPr>
          <w:rFonts w:asciiTheme="majorHAnsi" w:eastAsiaTheme="majorEastAsia" w:hAnsiTheme="majorHAnsi" w:cstheme="majorBidi"/>
          <w:color w:val="2F5496" w:themeColor="accent1" w:themeShade="BF"/>
          <w:sz w:val="26"/>
          <w:szCs w:val="26"/>
        </w:rPr>
      </w:pPr>
      <w:r>
        <w:br w:type="page"/>
      </w:r>
    </w:p>
    <w:p w14:paraId="2D6F3368" w14:textId="4265616E" w:rsidR="00894CD3" w:rsidRPr="006C6836" w:rsidRDefault="00894CD3" w:rsidP="006C6836">
      <w:pPr>
        <w:pStyle w:val="Heading3"/>
      </w:pPr>
      <w:bookmarkStart w:id="66" w:name="_Toc6928309"/>
      <w:r>
        <w:lastRenderedPageBreak/>
        <w:t>Images</w:t>
      </w:r>
      <w:bookmarkEnd w:id="66"/>
    </w:p>
    <w:p w14:paraId="01C2FC55" w14:textId="085C101D" w:rsidR="006A0976" w:rsidRDefault="001175DB" w:rsidP="009E47BD">
      <w:r>
        <w:t xml:space="preserve">To </w:t>
      </w:r>
      <w:r w:rsidR="000C03D1">
        <w:t>a human</w:t>
      </w:r>
      <w:r>
        <w:t xml:space="preserve">, an image is snapshot of light at a given moment. To store </w:t>
      </w:r>
      <w:r w:rsidR="000C03D1">
        <w:t>an image</w:t>
      </w:r>
      <w:r>
        <w:t xml:space="preserve"> </w:t>
      </w:r>
      <w:r w:rsidR="000C03D1">
        <w:t>in computing</w:t>
      </w:r>
      <w:r>
        <w:t xml:space="preserve"> is a little more complicated. </w:t>
      </w:r>
      <w:r w:rsidR="006A0976">
        <w:t>An image</w:t>
      </w:r>
      <w:r>
        <w:t xml:space="preserve"> in computer science</w:t>
      </w:r>
      <w:r w:rsidR="006A0976">
        <w:t xml:space="preserve"> is a regularly-sampled rectangular grid of pixels. This grid is stored in what is commonly referred to as an array. Grayscale images are stored in 2D arrays and colour images are stored in 3D arrays. An RGB image essentially has 3 </w:t>
      </w:r>
      <w:r>
        <w:t>layers (arrays)</w:t>
      </w:r>
      <w:r w:rsidR="006A0976">
        <w:t>.</w:t>
      </w:r>
      <w:r>
        <w:t xml:space="preserve"> Each array in the</w:t>
      </w:r>
      <w:r w:rsidR="006A0976">
        <w:t xml:space="preserve"> 3D array </w:t>
      </w:r>
      <w:r>
        <w:t>contains the intensity values for a given channel. When combined, a colour image is formed.</w:t>
      </w:r>
    </w:p>
    <w:p w14:paraId="47E66193" w14:textId="77777777" w:rsidR="006A0976" w:rsidRDefault="006A0976" w:rsidP="006A0976">
      <w:pPr>
        <w:keepNext/>
      </w:pPr>
      <w:r>
        <w:rPr>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6BBBBB5E" w:rsidR="006A0976" w:rsidRDefault="006A0976" w:rsidP="001175DB">
      <w:pPr>
        <w:pStyle w:val="Caption"/>
      </w:pPr>
      <w:bookmarkStart w:id="67" w:name="_Ref6910460"/>
      <w:bookmarkStart w:id="68" w:name="_Toc6934693"/>
      <w:r>
        <w:t xml:space="preserve">Figure </w:t>
      </w:r>
      <w:r w:rsidR="00BD0F19">
        <w:fldChar w:fldCharType="begin"/>
      </w:r>
      <w:r w:rsidR="00BD0F19">
        <w:instrText xml:space="preserve"> SEQ Figure \* ARABIC </w:instrText>
      </w:r>
      <w:r w:rsidR="00BD0F19">
        <w:fldChar w:fldCharType="separate"/>
      </w:r>
      <w:r w:rsidR="00FE1F12">
        <w:rPr>
          <w:noProof/>
        </w:rPr>
        <w:t>1</w:t>
      </w:r>
      <w:r w:rsidR="00BD0F19">
        <w:rPr>
          <w:noProof/>
        </w:rPr>
        <w:fldChar w:fldCharType="end"/>
      </w:r>
      <w:bookmarkEnd w:id="67"/>
      <w:r>
        <w:t>: 3D array representing an image</w:t>
      </w:r>
      <w:bookmarkEnd w:id="68"/>
    </w:p>
    <w:p w14:paraId="33C11663" w14:textId="481F3CC8" w:rsidR="001175DB" w:rsidRPr="001175DB" w:rsidRDefault="001175DB" w:rsidP="001175DB">
      <w:r>
        <w:fldChar w:fldCharType="begin"/>
      </w:r>
      <w:r>
        <w:instrText xml:space="preserve"> REF _Ref6910460 \h </w:instrText>
      </w:r>
      <w:r>
        <w:fldChar w:fldCharType="separate"/>
      </w:r>
      <w:r>
        <w:t xml:space="preserve">Figure </w:t>
      </w:r>
      <w:r>
        <w:rPr>
          <w:noProof/>
        </w:rPr>
        <w:t>1</w:t>
      </w:r>
      <w:r>
        <w:fldChar w:fldCharType="end"/>
      </w:r>
      <w:r>
        <w:t xml:space="preserve"> shows a visual re</w:t>
      </w:r>
      <w:r w:rsidR="00694802">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r w:rsidR="003F1F9B">
        <w:t>brightness’s</w:t>
      </w:r>
      <w:r w:rsidR="00694802">
        <w:t>.</w:t>
      </w:r>
      <w:r w:rsidR="003F1F9B">
        <w:t xml:space="preserve"> To show an image at a lower brightness, the image array would simply be multiplied by a decimal to reduce all intensity values. To reduce an images brightness by 50%, the entirety of the array would be multiplied by 0.5. To increase the brightness, the opposite would be done. If the array was to be multiplied by 1.5, the </w:t>
      </w:r>
      <w:r w:rsidR="00DB4C87">
        <w:t>images</w:t>
      </w:r>
      <w:r w:rsidR="003F1F9B">
        <w:t xml:space="preserve"> brightness would be increased by 50%. Values that peak above 1.0 or below 0.0 will be normalised to ensure they can still be displayed.</w:t>
      </w:r>
    </w:p>
    <w:p w14:paraId="701809AA" w14:textId="1A37E8F9" w:rsidR="00327FD4" w:rsidRPr="0027537B" w:rsidRDefault="006C6836" w:rsidP="003B5E72">
      <w:pPr>
        <w:rPr>
          <w:rFonts w:asciiTheme="majorHAnsi" w:eastAsiaTheme="majorEastAsia" w:hAnsiTheme="majorHAnsi" w:cstheme="majorBidi"/>
          <w:color w:val="1F3763" w:themeColor="accent1" w:themeShade="7F"/>
          <w:sz w:val="24"/>
          <w:szCs w:val="24"/>
        </w:rPr>
      </w:pPr>
      <w:r>
        <w:br w:type="page"/>
      </w:r>
    </w:p>
    <w:p w14:paraId="111C6CEF" w14:textId="18CC43AF" w:rsidR="00252BB0" w:rsidRDefault="00252BB0" w:rsidP="008B6EF7">
      <w:pPr>
        <w:pStyle w:val="Heading2"/>
        <w:spacing w:line="240" w:lineRule="auto"/>
      </w:pPr>
      <w:bookmarkStart w:id="69" w:name="_Toc6928310"/>
      <w:r>
        <w:lastRenderedPageBreak/>
        <w:t>Data</w:t>
      </w:r>
      <w:bookmarkEnd w:id="69"/>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1630A22C" w14:textId="29C8426B" w:rsidR="00894CD3" w:rsidRDefault="00894CD3" w:rsidP="00894CD3">
      <w:pPr>
        <w:pStyle w:val="Heading3"/>
      </w:pPr>
      <w:bookmarkStart w:id="70" w:name="_Toc6928311"/>
      <w:r>
        <w:t>Standalone data set</w:t>
      </w:r>
      <w:bookmarkEnd w:id="70"/>
    </w:p>
    <w:p w14:paraId="6FFAB4FE" w14:textId="50F02AEA" w:rsidR="00894CD3" w:rsidRDefault="00894CD3" w:rsidP="00894CD3">
      <w:pPr>
        <w:spacing w:line="240" w:lineRule="auto"/>
      </w:pPr>
      <w:r>
        <w:t xml:space="preserve">The standalone data set currently consists of 100 images of aircraft and 100 images of ground. </w:t>
      </w:r>
      <w:r w:rsidR="003D6BA8">
        <w:t xml:space="preserve">20 images are retained for </w:t>
      </w:r>
      <w:r w:rsidR="003B5E72">
        <w:t>training (10 aircraft and 10 ground images)</w:t>
      </w:r>
      <w:r w:rsidR="003D6BA8">
        <w:t xml:space="preserve">. </w:t>
      </w:r>
      <w:r>
        <w:t xml:space="preserve">Images were obtained from </w:t>
      </w:r>
      <w:r w:rsidR="00E70CA4">
        <w:t>G</w:t>
      </w:r>
      <w:r>
        <w:t xml:space="preserve">oogle earth by taking screenshots of airports and proceeding to crop </w:t>
      </w:r>
      <w:r w:rsidR="00E70CA4">
        <w:t xml:space="preserve">areas that contain </w:t>
      </w:r>
      <w:r>
        <w:t>aircraft and ground. Cropped images are then saved as individual images. Cropped images of aircraft have little empty space around them</w:t>
      </w:r>
      <w:r w:rsidR="00E70CA4">
        <w:t xml:space="preserve"> and minimal surrounding structures</w:t>
      </w:r>
      <w:r>
        <w:t xml:space="preserve"> so that the SVM can focus primarily on the aircraft. Examples of training images are shown in </w:t>
      </w:r>
      <w:r w:rsidR="001175DB">
        <w:fldChar w:fldCharType="begin"/>
      </w:r>
      <w:r w:rsidR="001175DB">
        <w:instrText xml:space="preserve"> REF _Ref6909862 \h </w:instrText>
      </w:r>
      <w:r w:rsidR="001175DB">
        <w:fldChar w:fldCharType="separate"/>
      </w:r>
      <w:r w:rsidR="001175DB">
        <w:t xml:space="preserve">Figure </w:t>
      </w:r>
      <w:r w:rsidR="001175DB">
        <w:rPr>
          <w:noProof/>
        </w:rPr>
        <w:t>2</w:t>
      </w:r>
      <w:r w:rsidR="001175DB">
        <w:fldChar w:fldCharType="end"/>
      </w:r>
      <w:r>
        <w:t>.</w:t>
      </w:r>
    </w:p>
    <w:p w14:paraId="7FFE790B" w14:textId="77777777" w:rsidR="00894CD3" w:rsidRDefault="00894CD3" w:rsidP="00894CD3">
      <w:pPr>
        <w:keepNext/>
        <w:spacing w:line="240" w:lineRule="auto"/>
      </w:pPr>
      <w:r>
        <w:rPr>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1"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2" o:title="36"/>
                  <v:path arrowok="t"/>
                </v:shape>
                <w10:anchorlock/>
              </v:group>
            </w:pict>
          </mc:Fallback>
        </mc:AlternateContent>
      </w:r>
    </w:p>
    <w:p w14:paraId="6076961A" w14:textId="2DE79D1E" w:rsidR="00894CD3" w:rsidRDefault="00894CD3" w:rsidP="00894CD3">
      <w:pPr>
        <w:pStyle w:val="Caption"/>
      </w:pPr>
      <w:bookmarkStart w:id="71" w:name="_Ref6909862"/>
      <w:bookmarkStart w:id="72" w:name="_Toc6934694"/>
      <w:r>
        <w:t xml:space="preserve">Figure </w:t>
      </w:r>
      <w:r w:rsidR="00BD0F19">
        <w:fldChar w:fldCharType="begin"/>
      </w:r>
      <w:r w:rsidR="00BD0F19">
        <w:instrText xml:space="preserve"> SEQ Figure \* ARABIC </w:instrText>
      </w:r>
      <w:r w:rsidR="00BD0F19">
        <w:fldChar w:fldCharType="separate"/>
      </w:r>
      <w:r w:rsidR="00FE1F12">
        <w:rPr>
          <w:noProof/>
        </w:rPr>
        <w:t>2</w:t>
      </w:r>
      <w:r w:rsidR="00BD0F19">
        <w:rPr>
          <w:noProof/>
        </w:rPr>
        <w:fldChar w:fldCharType="end"/>
      </w:r>
      <w:bookmarkEnd w:id="71"/>
      <w:r>
        <w:t>: Image of ground (left) image of aircraft (right)</w:t>
      </w:r>
      <w:bookmarkEnd w:id="72"/>
    </w:p>
    <w:p w14:paraId="4CEADF18" w14:textId="4DA7234F" w:rsidR="00894CD3" w:rsidRDefault="003B5E72" w:rsidP="00E70CA4">
      <w:pPr>
        <w:pStyle w:val="Caption"/>
        <w:rPr>
          <w:i w:val="0"/>
          <w:color w:val="auto"/>
          <w:sz w:val="22"/>
        </w:rPr>
      </w:pPr>
      <w:r>
        <w:rPr>
          <w:i w:val="0"/>
          <w:color w:val="auto"/>
          <w:sz w:val="22"/>
        </w:rPr>
        <w:t>All</w:t>
      </w:r>
      <w:r w:rsidR="00894CD3" w:rsidRPr="006411A2">
        <w:rPr>
          <w:i w:val="0"/>
          <w:color w:val="auto"/>
          <w:sz w:val="22"/>
        </w:rPr>
        <w:t xml:space="preserve"> images of aircraft were rotated so that the aircraft faced north</w:t>
      </w:r>
      <w:r w:rsidR="00894CD3">
        <w:rPr>
          <w:i w:val="0"/>
          <w:color w:val="auto"/>
          <w:sz w:val="22"/>
        </w:rPr>
        <w:t xml:space="preserve">. All images were also of the same dimensions (400x400 </w:t>
      </w:r>
      <w:proofErr w:type="spellStart"/>
      <w:proofErr w:type="gramStart"/>
      <w:r w:rsidR="00894CD3">
        <w:rPr>
          <w:i w:val="0"/>
          <w:color w:val="auto"/>
          <w:sz w:val="22"/>
        </w:rPr>
        <w:t>px</w:t>
      </w:r>
      <w:proofErr w:type="spellEnd"/>
      <w:proofErr w:type="gramEnd"/>
      <w:r w:rsidR="00894CD3">
        <w:rPr>
          <w:i w:val="0"/>
          <w:color w:val="auto"/>
          <w:sz w:val="22"/>
        </w:rPr>
        <w:t xml:space="preserve">) ensuring training was fair and balanced and are of </w:t>
      </w:r>
      <w:r>
        <w:rPr>
          <w:i w:val="0"/>
          <w:color w:val="auto"/>
          <w:sz w:val="22"/>
        </w:rPr>
        <w:t>the PNG format for simplicity.</w:t>
      </w:r>
    </w:p>
    <w:p w14:paraId="20026165" w14:textId="5F39DA2A" w:rsidR="003B5E72" w:rsidRPr="003B5E72" w:rsidRDefault="003B5E72" w:rsidP="003B5E72">
      <w:r>
        <w:t>On Google earth, the majority of aircraft are parked at the terminal however, I did not want the SVM to think that aircraft have to appear at the terminal to be classified as aircraft. To stop this from occurring, the location of aircraft in airport surroundings are as balanced as possible. The data set shows aircraft in places such as taxi ways and r</w:t>
      </w:r>
      <w:r w:rsidR="001F4657">
        <w:t xml:space="preserve">unways. The ground images are from a variety of airport locations. This was to vary the data set as much as possible while keeping it relatively simple. The </w:t>
      </w:r>
    </w:p>
    <w:p w14:paraId="71DDE729" w14:textId="2C6E60DB" w:rsidR="00894CD3" w:rsidRPr="00894CD3" w:rsidRDefault="00894CD3" w:rsidP="00894CD3">
      <w:pPr>
        <w:pStyle w:val="Heading3"/>
      </w:pPr>
      <w:bookmarkStart w:id="73" w:name="_Toc6928312"/>
      <w:r>
        <w:t>Realistic data set</w:t>
      </w:r>
      <w:bookmarkEnd w:id="73"/>
    </w:p>
    <w:p w14:paraId="04E38F2A" w14:textId="7C4A75AE" w:rsidR="00894CD3" w:rsidRDefault="00894CD3" w:rsidP="00894CD3">
      <w:pPr>
        <w:pStyle w:val="Caption"/>
        <w:rPr>
          <w:i w:val="0"/>
          <w:color w:val="auto"/>
          <w:sz w:val="22"/>
        </w:rPr>
      </w:pPr>
      <w:r>
        <w:rPr>
          <w:i w:val="0"/>
          <w:color w:val="auto"/>
          <w:sz w:val="22"/>
        </w:rPr>
        <w:t xml:space="preserve">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 so the SVM has a more realistic understanding of aircraft in a real life environment. To do this I gathered images of some aircraft at random rotations and of varying sizes therefore filling different amounts of the image. This gave the SVM a more realistic understanding of how an aircraft appears in real life. </w:t>
      </w:r>
    </w:p>
    <w:p w14:paraId="28F7E11A" w14:textId="26B397EF" w:rsidR="00894CD3" w:rsidRDefault="00894CD3" w:rsidP="00894CD3">
      <w:pPr>
        <w:spacing w:line="240" w:lineRule="auto"/>
      </w:pPr>
      <w:r>
        <w:lastRenderedPageBreak/>
        <w:t xml:space="preserve">To again simplify the realistic data set, I ensured each photo contained no more than one aircraft. If an image contained more than one aircraft, it would interpret an aircraft as an object of two or made of two aircraft combined. </w:t>
      </w:r>
      <w:r w:rsidR="001175DB">
        <w:fldChar w:fldCharType="begin"/>
      </w:r>
      <w:r w:rsidR="001175DB">
        <w:instrText xml:space="preserve"> REF _Ref6907925 \h </w:instrText>
      </w:r>
      <w:r w:rsidR="001175DB">
        <w:fldChar w:fldCharType="separate"/>
      </w:r>
      <w:r w:rsidR="001175DB">
        <w:t xml:space="preserve">Figure </w:t>
      </w:r>
      <w:r w:rsidR="001175DB">
        <w:rPr>
          <w:noProof/>
        </w:rPr>
        <w:t>3</w:t>
      </w:r>
      <w:r w:rsidR="001175DB">
        <w:fldChar w:fldCharType="end"/>
      </w:r>
      <w:r w:rsidR="001175DB">
        <w:t xml:space="preserve"> </w:t>
      </w:r>
      <w:r>
        <w:t>shows an example of this occurrence.</w:t>
      </w:r>
    </w:p>
    <w:p w14:paraId="488367AE" w14:textId="77777777" w:rsidR="00894CD3" w:rsidRDefault="00894CD3" w:rsidP="00894CD3">
      <w:pPr>
        <w:keepNext/>
        <w:spacing w:line="240" w:lineRule="auto"/>
      </w:pPr>
      <w:r>
        <w:rPr>
          <w:noProof/>
          <w:lang w:eastAsia="en-GB"/>
        </w:rPr>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73E13178" w:rsidR="00894CD3" w:rsidRDefault="00894CD3" w:rsidP="00894CD3">
      <w:pPr>
        <w:pStyle w:val="Caption"/>
      </w:pPr>
      <w:bookmarkStart w:id="74" w:name="_Ref6907925"/>
      <w:bookmarkStart w:id="75" w:name="_Toc6934695"/>
      <w:r>
        <w:t xml:space="preserve">Figure </w:t>
      </w:r>
      <w:r w:rsidR="00BD0F19">
        <w:fldChar w:fldCharType="begin"/>
      </w:r>
      <w:r w:rsidR="00BD0F19">
        <w:instrText xml:space="preserve"> SEQ Figure \* ARABIC </w:instrText>
      </w:r>
      <w:r w:rsidR="00BD0F19">
        <w:fldChar w:fldCharType="separate"/>
      </w:r>
      <w:r w:rsidR="00FE1F12">
        <w:rPr>
          <w:noProof/>
        </w:rPr>
        <w:t>3</w:t>
      </w:r>
      <w:r w:rsidR="00BD0F19">
        <w:rPr>
          <w:noProof/>
        </w:rPr>
        <w:fldChar w:fldCharType="end"/>
      </w:r>
      <w:bookmarkEnd w:id="74"/>
      <w:r>
        <w:t>: Image not included in final data set showing two aircraft</w:t>
      </w:r>
      <w:bookmarkEnd w:id="75"/>
    </w:p>
    <w:p w14:paraId="664960B0" w14:textId="2CEF2F5A" w:rsidR="00894CD3" w:rsidRDefault="00894CD3" w:rsidP="00E70CA4">
      <w:pPr>
        <w:spacing w:line="240" w:lineRule="auto"/>
      </w:pPr>
      <w:r>
        <w:t xml:space="preserve">Images of aircraft with complicated surroundings such as complex jet ways, terminals and vehicles in many cases were also disregarded. This is because it shifts the centre of attention of the SVM. The SVM will start to think an aircraft is an aircraft when it has an assortment of surrounding vehicles, buildings and jet ways in close proximity. This severely limited the images that can be used by to train the SVM. If </w:t>
      </w:r>
      <w:r>
        <w:fldChar w:fldCharType="begin"/>
      </w:r>
      <w:r>
        <w:instrText xml:space="preserve"> REF _Ref6907925 \h </w:instrText>
      </w:r>
      <w:r>
        <w:fldChar w:fldCharType="separate"/>
      </w:r>
      <w:r>
        <w:t xml:space="preserve">Figure </w:t>
      </w:r>
      <w:r>
        <w:rPr>
          <w:noProof/>
        </w:rPr>
        <w:t>2</w:t>
      </w:r>
      <w:r>
        <w:fldChar w:fldCharType="end"/>
      </w:r>
      <w:r>
        <w:t xml:space="preserve"> was included in the final data set, the SVM would be led to believe an aircraft is half an aircraft and another wing from a nearby aircraft. This</w:t>
      </w:r>
      <w:r w:rsidR="00E70CA4">
        <w:t xml:space="preserve"> would</w:t>
      </w:r>
      <w:r>
        <w:t xml:space="preserve"> </w:t>
      </w:r>
      <w:r w:rsidR="00E70CA4">
        <w:t xml:space="preserve">hinder </w:t>
      </w:r>
      <w:r>
        <w:t xml:space="preserve">classification </w:t>
      </w:r>
      <w:r w:rsidR="00E70CA4">
        <w:t>and skew results.</w:t>
      </w:r>
    </w:p>
    <w:p w14:paraId="4F91AF57" w14:textId="237F50BE" w:rsidR="00252BB0" w:rsidRDefault="00252BB0" w:rsidP="008B6EF7">
      <w:pPr>
        <w:pStyle w:val="Heading3"/>
        <w:spacing w:line="240" w:lineRule="auto"/>
      </w:pPr>
      <w:bookmarkStart w:id="76" w:name="_Toc6928313"/>
      <w:r>
        <w:t>Parsing</w:t>
      </w:r>
      <w:bookmarkEnd w:id="76"/>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2B2E522" w14:textId="77777777" w:rsidR="0009316B" w:rsidRDefault="0009316B">
      <w:pPr>
        <w:rPr>
          <w:rFonts w:asciiTheme="majorHAnsi" w:eastAsiaTheme="majorEastAsia" w:hAnsiTheme="majorHAnsi" w:cstheme="majorBidi"/>
          <w:color w:val="2F5496" w:themeColor="accent1" w:themeShade="BF"/>
          <w:sz w:val="26"/>
          <w:szCs w:val="26"/>
        </w:rPr>
      </w:pPr>
      <w:bookmarkStart w:id="77" w:name="_Toc6928314"/>
      <w:r>
        <w:br w:type="page"/>
      </w:r>
    </w:p>
    <w:p w14:paraId="4F38BD00" w14:textId="33258D85" w:rsidR="009E1D04" w:rsidRDefault="009E1D04" w:rsidP="008B6EF7">
      <w:pPr>
        <w:pStyle w:val="Heading2"/>
        <w:spacing w:line="240" w:lineRule="auto"/>
      </w:pPr>
      <w:r>
        <w:lastRenderedPageBreak/>
        <w:t>Pre-Processing</w:t>
      </w:r>
      <w:bookmarkEnd w:id="77"/>
    </w:p>
    <w:p w14:paraId="79AEDE39" w14:textId="36FEB1D9"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346605DC" w:rsidR="00252BB0" w:rsidRDefault="0009316B" w:rsidP="0009316B">
      <w:pPr>
        <w:pStyle w:val="Heading3"/>
      </w:pPr>
      <w:bookmarkStart w:id="78" w:name="_Toc6928315"/>
      <w:r>
        <w:t>H</w:t>
      </w:r>
      <w:r w:rsidR="00252BB0">
        <w:t>istogram of oriented gradients</w:t>
      </w:r>
      <w:bookmarkEnd w:id="78"/>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A93F89C" w:rsidR="00475A83" w:rsidRDefault="00475A83" w:rsidP="008B6EF7">
      <w:pPr>
        <w:spacing w:line="240" w:lineRule="auto"/>
      </w:pPr>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r w:rsidR="0009316B">
        <w:t xml:space="preserve">The feature vector returned and used to train the SVM.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1B551812" w:rsidR="00FE1F12" w:rsidRPr="0020086C" w:rsidRDefault="00FE1F12" w:rsidP="00402237">
                              <w:pPr>
                                <w:pStyle w:val="Caption"/>
                                <w:rPr>
                                  <w:noProof/>
                                </w:rPr>
                              </w:pPr>
                              <w:bookmarkStart w:id="79" w:name="_Toc6934696"/>
                              <w:r>
                                <w:t xml:space="preserve">Figure </w:t>
                              </w:r>
                              <w:r>
                                <w:fldChar w:fldCharType="begin"/>
                              </w:r>
                              <w:r>
                                <w:instrText xml:space="preserve"> SEQ Figure \* ARABIC </w:instrText>
                              </w:r>
                              <w:r>
                                <w:fldChar w:fldCharType="separate"/>
                              </w:r>
                              <w:r>
                                <w:rPr>
                                  <w:noProof/>
                                </w:rPr>
                                <w:t>4</w:t>
                              </w:r>
                              <w:r>
                                <w:rPr>
                                  <w:noProof/>
                                </w:rPr>
                                <w:fldChar w:fldCharType="end"/>
                              </w:r>
                              <w:r>
                                <w:t>: Histogram of Oriented Gradients algorithm applied to a training image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1B551812" w:rsidR="00FE1F12" w:rsidRPr="0020086C" w:rsidRDefault="00FE1F12" w:rsidP="00402237">
                        <w:pPr>
                          <w:pStyle w:val="Caption"/>
                          <w:rPr>
                            <w:noProof/>
                          </w:rPr>
                        </w:pPr>
                        <w:bookmarkStart w:id="80" w:name="_Toc6934696"/>
                        <w:r>
                          <w:t xml:space="preserve">Figure </w:t>
                        </w:r>
                        <w:r>
                          <w:fldChar w:fldCharType="begin"/>
                        </w:r>
                        <w:r>
                          <w:instrText xml:space="preserve"> SEQ Figure \* ARABIC </w:instrText>
                        </w:r>
                        <w:r>
                          <w:fldChar w:fldCharType="separate"/>
                        </w:r>
                        <w:r>
                          <w:rPr>
                            <w:noProof/>
                          </w:rPr>
                          <w:t>4</w:t>
                        </w:r>
                        <w:r>
                          <w:rPr>
                            <w:noProof/>
                          </w:rPr>
                          <w:fldChar w:fldCharType="end"/>
                        </w:r>
                        <w:r>
                          <w:t>: Histogram of Oriented Gradients algorithm applied to a training image</w:t>
                        </w:r>
                        <w:bookmarkEnd w:id="80"/>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6"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7" o:title="A picture containing photo&#10;&#10;Description automatically generated" croptop="7872f" cropbottom="7872f" cropleft="37136f" cropright="8240f"/>
                    <v:path arrowok="t"/>
                  </v:shape>
                </v:group>
                <w10:anchorlock/>
              </v:group>
            </w:pict>
          </mc:Fallback>
        </mc:AlternateContent>
      </w:r>
    </w:p>
    <w:p w14:paraId="0626125E" w14:textId="4A1A8524" w:rsidR="00564753"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w:t>
      </w:r>
      <w:r w:rsidR="00215A3B">
        <w:t>accurate enough, the block size</w:t>
      </w:r>
      <w:r>
        <w:t xml:space="preserve"> can be increased if </w:t>
      </w:r>
      <w:r w:rsidR="00177B1F">
        <w:t>necessary,</w:t>
      </w:r>
      <w:r w:rsidR="006F61A9">
        <w:t xml:space="preserve"> to take make full use of contrast normalisation.</w:t>
      </w:r>
    </w:p>
    <w:p w14:paraId="41D7F44F" w14:textId="6220D8F4" w:rsidR="006C6836" w:rsidRDefault="006C6836">
      <w:pPr>
        <w:rPr>
          <w:rFonts w:asciiTheme="majorHAnsi" w:eastAsiaTheme="majorEastAsia" w:hAnsiTheme="majorHAnsi" w:cstheme="majorBidi"/>
          <w:color w:val="1F3763" w:themeColor="accent1" w:themeShade="7F"/>
          <w:sz w:val="24"/>
          <w:szCs w:val="24"/>
        </w:rPr>
      </w:pPr>
    </w:p>
    <w:p w14:paraId="05ACF101" w14:textId="18EC71D7" w:rsidR="00252BB0" w:rsidRDefault="00252BB0" w:rsidP="008B6EF7">
      <w:pPr>
        <w:pStyle w:val="Heading3"/>
        <w:spacing w:line="240" w:lineRule="auto"/>
      </w:pPr>
      <w:bookmarkStart w:id="81" w:name="_Toc6928316"/>
      <w:r>
        <w:lastRenderedPageBreak/>
        <w:t>Feature vector</w:t>
      </w:r>
      <w:bookmarkEnd w:id="81"/>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8">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6B1E851B" w:rsidR="00252BB0" w:rsidRDefault="00D02AFA" w:rsidP="008B6EF7">
      <w:pPr>
        <w:pStyle w:val="Caption"/>
      </w:pPr>
      <w:bookmarkStart w:id="82" w:name="_Toc6934697"/>
      <w:r>
        <w:t xml:space="preserve">Figure </w:t>
      </w:r>
      <w:r w:rsidR="00BD0F19">
        <w:fldChar w:fldCharType="begin"/>
      </w:r>
      <w:r w:rsidR="00BD0F19">
        <w:instrText xml:space="preserve"> SEQ Figure \* ARABIC </w:instrText>
      </w:r>
      <w:r w:rsidR="00BD0F19">
        <w:fldChar w:fldCharType="separate"/>
      </w:r>
      <w:r w:rsidR="00FE1F12">
        <w:rPr>
          <w:noProof/>
        </w:rPr>
        <w:t>5</w:t>
      </w:r>
      <w:r w:rsidR="00BD0F19">
        <w:rPr>
          <w:noProof/>
        </w:rPr>
        <w:fldChar w:fldCharType="end"/>
      </w:r>
      <w:r>
        <w:t xml:space="preserve">: Ground feature </w:t>
      </w:r>
      <w:r w:rsidR="00F350B7">
        <w:t>vector</w:t>
      </w:r>
      <w:r>
        <w:t xml:space="preserve"> (Red), Aircraft feature </w:t>
      </w:r>
      <w:r w:rsidR="00F350B7">
        <w:t>vector</w:t>
      </w:r>
      <w:r>
        <w:t xml:space="preserve"> (Blue)</w:t>
      </w:r>
      <w:bookmarkEnd w:id="82"/>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83" w:name="_Toc6928317"/>
      <w:r>
        <w:lastRenderedPageBreak/>
        <w:t>Machine learning</w:t>
      </w:r>
      <w:bookmarkEnd w:id="83"/>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84" w:name="_Toc6928318"/>
      <w:r>
        <w:t>Supervised learning</w:t>
      </w:r>
      <w:bookmarkEnd w:id="84"/>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85" w:name="_Toc6928319"/>
      <w:r>
        <w:t>Support vector machines</w:t>
      </w:r>
      <w:bookmarkEnd w:id="85"/>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0DED6865" w:rsidR="009B4C46" w:rsidRPr="00A62CBE" w:rsidRDefault="00C9276C" w:rsidP="008B6EF7">
      <w:pPr>
        <w:pStyle w:val="Caption"/>
        <w:rPr>
          <w:rFonts w:cstheme="minorHAnsi"/>
          <w:sz w:val="21"/>
          <w:szCs w:val="21"/>
          <w:shd w:val="clear" w:color="auto" w:fill="FFFFFF"/>
        </w:rPr>
      </w:pPr>
      <w:bookmarkStart w:id="86" w:name="_Toc6934698"/>
      <w:r>
        <w:t xml:space="preserve">Figure </w:t>
      </w:r>
      <w:r w:rsidR="00BD0F19">
        <w:fldChar w:fldCharType="begin"/>
      </w:r>
      <w:r w:rsidR="00BD0F19">
        <w:instrText xml:space="preserve"> SEQ Figure \* ARABIC </w:instrText>
      </w:r>
      <w:r w:rsidR="00BD0F19">
        <w:fldChar w:fldCharType="separate"/>
      </w:r>
      <w:r w:rsidR="00FE1F12">
        <w:rPr>
          <w:noProof/>
        </w:rPr>
        <w:t>6</w:t>
      </w:r>
      <w:r w:rsidR="00BD0F19">
        <w:rPr>
          <w:noProof/>
        </w:rPr>
        <w:fldChar w:fldCharType="end"/>
      </w:r>
      <w:r>
        <w:t>: An example of a support vector machine</w:t>
      </w:r>
      <w:r w:rsidR="009A26F3">
        <w:t xml:space="preserve"> [2]</w:t>
      </w:r>
      <w:bookmarkEnd w:id="86"/>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22C74AC3" w:rsidR="00186B13" w:rsidRDefault="00186B13" w:rsidP="008B6EF7">
      <w:pPr>
        <w:spacing w:line="240" w:lineRule="auto"/>
      </w:pPr>
      <w:r>
        <w:t>The kernel is a set of mathematical functions tha</w:t>
      </w:r>
      <w:r w:rsidR="00A62CBE">
        <w:t>t</w:t>
      </w:r>
      <w:r>
        <w:t xml:space="preserve"> control</w:t>
      </w:r>
      <w:r w:rsidR="00E70CA4">
        <w:t>s</w:t>
      </w:r>
      <w:r>
        <w:t xml:space="preserve">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711850CB"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w:t>
      </w:r>
      <w:r w:rsidR="00E70CA4">
        <w:t xml:space="preserve"> The SVM used in the project uses the RBF kernel.</w:t>
      </w:r>
      <w:r w:rsidR="00DD0807">
        <w:t xml:space="preserve">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34D9C46A" w:rsidR="00BB0DAF" w:rsidRDefault="00DD0807" w:rsidP="008B6EF7">
      <w:pPr>
        <w:pStyle w:val="Caption"/>
      </w:pPr>
      <w:bookmarkStart w:id="87" w:name="_Toc6934699"/>
      <w:r>
        <w:t xml:space="preserve">Figure </w:t>
      </w:r>
      <w:r w:rsidR="00BD0F19">
        <w:fldChar w:fldCharType="begin"/>
      </w:r>
      <w:r w:rsidR="00BD0F19">
        <w:instrText xml:space="preserve"> SEQ Figure \* ARABIC </w:instrText>
      </w:r>
      <w:r w:rsidR="00BD0F19">
        <w:fldChar w:fldCharType="separate"/>
      </w:r>
      <w:r w:rsidR="00FE1F12">
        <w:rPr>
          <w:noProof/>
        </w:rPr>
        <w:t>7</w:t>
      </w:r>
      <w:r w:rsidR="00BD0F19">
        <w:rPr>
          <w:noProof/>
        </w:rPr>
        <w:fldChar w:fldCharType="end"/>
      </w:r>
      <w:r>
        <w:t>: RBF kernel equation</w:t>
      </w:r>
      <w:bookmarkEnd w:id="87"/>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lastRenderedPageBreak/>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11D78F39" w:rsidR="007169B1" w:rsidRDefault="007169B1" w:rsidP="008B6EF7">
      <w:pPr>
        <w:pStyle w:val="Caption"/>
      </w:pPr>
      <w:bookmarkStart w:id="88" w:name="_Toc6934700"/>
      <w:r>
        <w:t xml:space="preserve">Figure </w:t>
      </w:r>
      <w:r w:rsidR="00BD0F19">
        <w:fldChar w:fldCharType="begin"/>
      </w:r>
      <w:r w:rsidR="00BD0F19">
        <w:instrText xml:space="preserve"> SEQ Figure \* ARABIC </w:instrText>
      </w:r>
      <w:r w:rsidR="00BD0F19">
        <w:fldChar w:fldCharType="separate"/>
      </w:r>
      <w:r w:rsidR="00FE1F12">
        <w:rPr>
          <w:noProof/>
        </w:rPr>
        <w:t>8</w:t>
      </w:r>
      <w:r w:rsidR="00BD0F19">
        <w:rPr>
          <w:noProof/>
        </w:rPr>
        <w:fldChar w:fldCharType="end"/>
      </w:r>
      <w:r>
        <w:t>: SVM hyperplane fit examples [3]</w:t>
      </w:r>
      <w:bookmarkEnd w:id="88"/>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89" w:name="_Toc6928320"/>
      <w:r>
        <w:t>Cross validation</w:t>
      </w:r>
      <w:bookmarkEnd w:id="89"/>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lastRenderedPageBreak/>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90" w:name="_Toc6928321"/>
      <w:r>
        <w:lastRenderedPageBreak/>
        <w:t>Technical Achievement</w:t>
      </w:r>
      <w:bookmarkEnd w:id="90"/>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91" w:name="_Toc6928322"/>
      <w:r>
        <w:t>Graphical user interface</w:t>
      </w:r>
      <w:bookmarkEnd w:id="91"/>
    </w:p>
    <w:p w14:paraId="65233FC5" w14:textId="56A1F209" w:rsidR="009806BA" w:rsidRDefault="009806BA" w:rsidP="008B6EF7">
      <w:pPr>
        <w:spacing w:line="240" w:lineRule="auto"/>
      </w:pPr>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0" cy="2276475"/>
                    </a:xfrm>
                    <a:prstGeom prst="rect">
                      <a:avLst/>
                    </a:prstGeom>
                  </pic:spPr>
                </pic:pic>
              </a:graphicData>
            </a:graphic>
          </wp:inline>
        </w:drawing>
      </w:r>
    </w:p>
    <w:p w14:paraId="04E3CEED" w14:textId="5DBC5E3D" w:rsidR="000A2AE6" w:rsidRPr="000A2AE6" w:rsidRDefault="000A2AE6" w:rsidP="008B6EF7">
      <w:pPr>
        <w:pStyle w:val="Caption"/>
      </w:pPr>
      <w:bookmarkStart w:id="92" w:name="_Toc6934701"/>
      <w:r>
        <w:t xml:space="preserve">Figure </w:t>
      </w:r>
      <w:r w:rsidR="00BD0F19">
        <w:fldChar w:fldCharType="begin"/>
      </w:r>
      <w:r w:rsidR="00BD0F19">
        <w:instrText xml:space="preserve"> SEQ Figure \* ARABIC </w:instrText>
      </w:r>
      <w:r w:rsidR="00BD0F19">
        <w:fldChar w:fldCharType="separate"/>
      </w:r>
      <w:r w:rsidR="00FE1F12">
        <w:rPr>
          <w:noProof/>
        </w:rPr>
        <w:t>9</w:t>
      </w:r>
      <w:r w:rsidR="00BD0F19">
        <w:rPr>
          <w:noProof/>
        </w:rPr>
        <w:fldChar w:fldCharType="end"/>
      </w:r>
      <w:r>
        <w:t xml:space="preserve">: </w:t>
      </w:r>
      <w:r w:rsidRPr="00195F77">
        <w:t>GUI shown to user after program execution</w:t>
      </w:r>
      <w:bookmarkEnd w:id="92"/>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8975"/>
                    </a:xfrm>
                    <a:prstGeom prst="rect">
                      <a:avLst/>
                    </a:prstGeom>
                  </pic:spPr>
                </pic:pic>
              </a:graphicData>
            </a:graphic>
          </wp:inline>
        </w:drawing>
      </w:r>
    </w:p>
    <w:p w14:paraId="182E9C40" w14:textId="2ACABAF1" w:rsidR="008F0318" w:rsidRDefault="00654E75" w:rsidP="008B6EF7">
      <w:pPr>
        <w:pStyle w:val="Caption"/>
      </w:pPr>
      <w:bookmarkStart w:id="93" w:name="_Ref5970889"/>
      <w:bookmarkStart w:id="94" w:name="_Toc6934702"/>
      <w:r>
        <w:t xml:space="preserve">Figure </w:t>
      </w:r>
      <w:r w:rsidR="00BD0F19">
        <w:fldChar w:fldCharType="begin"/>
      </w:r>
      <w:r w:rsidR="00BD0F19">
        <w:instrText xml:space="preserve"> SEQ Figure \* ARABIC </w:instrText>
      </w:r>
      <w:r w:rsidR="00BD0F19">
        <w:fldChar w:fldCharType="separate"/>
      </w:r>
      <w:r w:rsidR="00FE1F12">
        <w:rPr>
          <w:noProof/>
        </w:rPr>
        <w:t>10</w:t>
      </w:r>
      <w:r w:rsidR="00BD0F19">
        <w:rPr>
          <w:noProof/>
        </w:rPr>
        <w:fldChar w:fldCharType="end"/>
      </w:r>
      <w:bookmarkEnd w:id="93"/>
      <w:r>
        <w:t>: File selection dialog</w:t>
      </w:r>
      <w:bookmarkEnd w:id="94"/>
    </w:p>
    <w:p w14:paraId="1DEA4DBC" w14:textId="5ABFFD5D" w:rsidR="00EA36F9" w:rsidRDefault="00EA36F9" w:rsidP="008B6EF7">
      <w:pPr>
        <w:spacing w:line="240" w:lineRule="auto"/>
      </w:pPr>
      <w:r>
        <w:lastRenderedPageBreak/>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95" w:name="_Toc6928323"/>
      <w:r>
        <w:t>S</w:t>
      </w:r>
      <w:r w:rsidR="00926F6A">
        <w:t>tandalone classification</w:t>
      </w:r>
      <w:bookmarkEnd w:id="95"/>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2302C66D" w:rsidR="00E47A1C" w:rsidRDefault="00E47A1C" w:rsidP="008B6EF7">
      <w:pPr>
        <w:pStyle w:val="Caption"/>
      </w:pPr>
      <w:bookmarkStart w:id="96" w:name="_Ref5968927"/>
      <w:bookmarkStart w:id="97" w:name="_Ref5968913"/>
      <w:bookmarkStart w:id="98" w:name="_Toc6934703"/>
      <w:r>
        <w:t xml:space="preserve">Figure </w:t>
      </w:r>
      <w:r w:rsidR="00BD0F19">
        <w:fldChar w:fldCharType="begin"/>
      </w:r>
      <w:r w:rsidR="00BD0F19">
        <w:instrText xml:space="preserve"> SEQ Figure \* ARABIC </w:instrText>
      </w:r>
      <w:r w:rsidR="00BD0F19">
        <w:fldChar w:fldCharType="separate"/>
      </w:r>
      <w:r w:rsidR="00FE1F12">
        <w:rPr>
          <w:noProof/>
        </w:rPr>
        <w:t>11</w:t>
      </w:r>
      <w:r w:rsidR="00BD0F19">
        <w:rPr>
          <w:noProof/>
        </w:rPr>
        <w:fldChar w:fldCharType="end"/>
      </w:r>
      <w:bookmarkEnd w:id="96"/>
      <w:r>
        <w:t>: Results from standalone classification</w:t>
      </w:r>
      <w:bookmarkEnd w:id="97"/>
      <w:bookmarkEnd w:id="9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99" w:name="_Toc6928324"/>
      <w:r>
        <w:lastRenderedPageBreak/>
        <w:t>Large image search</w:t>
      </w:r>
      <w:bookmarkEnd w:id="9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8B6EF7">
      <w:pPr>
        <w:spacing w:line="240" w:lineRule="auto"/>
      </w:pPr>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03285873" w:rsidR="00B33F89" w:rsidRDefault="00B33F89" w:rsidP="008B6EF7">
      <w:pPr>
        <w:pStyle w:val="Caption"/>
      </w:pPr>
      <w:bookmarkStart w:id="100" w:name="_Ref6141049"/>
      <w:bookmarkStart w:id="101" w:name="_Toc6934704"/>
      <w:r>
        <w:t xml:space="preserve">Figure </w:t>
      </w:r>
      <w:r w:rsidR="00BD0F19">
        <w:fldChar w:fldCharType="begin"/>
      </w:r>
      <w:r w:rsidR="00BD0F19">
        <w:instrText xml:space="preserve"> SEQ Figure \* ARABIC </w:instrText>
      </w:r>
      <w:r w:rsidR="00BD0F19">
        <w:fldChar w:fldCharType="separate"/>
      </w:r>
      <w:r w:rsidR="00FE1F12">
        <w:rPr>
          <w:noProof/>
        </w:rPr>
        <w:t>12</w:t>
      </w:r>
      <w:r w:rsidR="00BD0F19">
        <w:rPr>
          <w:noProof/>
        </w:rPr>
        <w:fldChar w:fldCharType="end"/>
      </w:r>
      <w:r>
        <w:t xml:space="preserve">: Heat map of aircraft </w:t>
      </w:r>
      <w:bookmarkEnd w:id="100"/>
      <w:r w:rsidR="00490D6F">
        <w:t>probabilities</w:t>
      </w:r>
      <w:bookmarkEnd w:id="101"/>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35785"/>
                    </a:xfrm>
                    <a:prstGeom prst="rect">
                      <a:avLst/>
                    </a:prstGeom>
                  </pic:spPr>
                </pic:pic>
              </a:graphicData>
            </a:graphic>
          </wp:inline>
        </w:drawing>
      </w:r>
    </w:p>
    <w:p w14:paraId="5EAE61EC" w14:textId="5DD0987F" w:rsidR="0020449B" w:rsidRDefault="0020449B" w:rsidP="008B6EF7">
      <w:pPr>
        <w:pStyle w:val="Caption"/>
      </w:pPr>
      <w:bookmarkStart w:id="102" w:name="_Ref6142916"/>
      <w:bookmarkStart w:id="103" w:name="_Toc6934705"/>
      <w:r>
        <w:t xml:space="preserve">Figure </w:t>
      </w:r>
      <w:r w:rsidR="00BD0F19">
        <w:fldChar w:fldCharType="begin"/>
      </w:r>
      <w:r w:rsidR="00BD0F19">
        <w:instrText xml:space="preserve"> SEQ Figure \* ARABIC </w:instrText>
      </w:r>
      <w:r w:rsidR="00BD0F19">
        <w:fldChar w:fldCharType="separate"/>
      </w:r>
      <w:r w:rsidR="00FE1F12">
        <w:rPr>
          <w:noProof/>
        </w:rPr>
        <w:t>13</w:t>
      </w:r>
      <w:r w:rsidR="00BD0F19">
        <w:rPr>
          <w:noProof/>
        </w:rPr>
        <w:fldChar w:fldCharType="end"/>
      </w:r>
      <w:r>
        <w:t>: Image search results</w:t>
      </w:r>
      <w:bookmarkEnd w:id="102"/>
      <w:bookmarkEnd w:id="103"/>
    </w:p>
    <w:p w14:paraId="0C8E9356" w14:textId="0453272D"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1632064C" w14:textId="77777777" w:rsidR="00247F6C" w:rsidRDefault="00247F6C" w:rsidP="00247F6C">
      <w:pPr>
        <w:keepNext/>
        <w:spacing w:line="240" w:lineRule="auto"/>
      </w:pPr>
      <w:r w:rsidRPr="00247F6C">
        <w:rPr>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7A547FC9" w:rsidR="001F4657" w:rsidRDefault="00247F6C" w:rsidP="00247F6C">
      <w:pPr>
        <w:pStyle w:val="Caption"/>
      </w:pPr>
      <w:bookmarkStart w:id="104" w:name="_Ref6926361"/>
      <w:bookmarkStart w:id="105" w:name="_Toc6934706"/>
      <w:r>
        <w:t xml:space="preserve">Figure </w:t>
      </w:r>
      <w:r>
        <w:fldChar w:fldCharType="begin"/>
      </w:r>
      <w:r>
        <w:instrText xml:space="preserve"> SEQ Figure \* ARABIC </w:instrText>
      </w:r>
      <w:r>
        <w:fldChar w:fldCharType="separate"/>
      </w:r>
      <w:r w:rsidR="00FE1F12">
        <w:rPr>
          <w:noProof/>
        </w:rPr>
        <w:t>14</w:t>
      </w:r>
      <w:r>
        <w:fldChar w:fldCharType="end"/>
      </w:r>
      <w:bookmarkEnd w:id="104"/>
      <w:r>
        <w:t>: False positives from large image search</w:t>
      </w:r>
      <w:bookmarkEnd w:id="105"/>
    </w:p>
    <w:p w14:paraId="2E7317A0" w14:textId="55B5FDFB" w:rsidR="00247F6C" w:rsidRDefault="00247F6C" w:rsidP="00247F6C">
      <w:r>
        <w:fldChar w:fldCharType="begin"/>
      </w:r>
      <w:r>
        <w:instrText xml:space="preserve"> REF _Ref6926361 \h </w:instrText>
      </w:r>
      <w:r>
        <w:fldChar w:fldCharType="separate"/>
      </w:r>
      <w:r>
        <w:t xml:space="preserve">Figure </w:t>
      </w:r>
      <w:r>
        <w:rPr>
          <w:noProof/>
        </w:rPr>
        <w:t>14</w:t>
      </w:r>
      <w:r>
        <w:fldChar w:fldCharType="end"/>
      </w:r>
      <w:r>
        <w:t xml:space="preserve"> shows the results of another large image search. The system has identified all aircraft at varying rotations and sizes in the image. However, it has also classified a large amount of ground as aircraft. The areas classified as aircraft which are actually ground contain complex structures that confuse the SVM.</w:t>
      </w:r>
      <w:r w:rsidR="004D528B">
        <w:t xml:space="preserve"> The terminal has many different changes in colour gradient which is similar to </w:t>
      </w:r>
      <w:r w:rsidR="00282C77">
        <w:t xml:space="preserve">images of aircraft which </w:t>
      </w:r>
      <w:r w:rsidR="004D528B">
        <w:t xml:space="preserve">have major colour gradient changes. </w:t>
      </w:r>
    </w:p>
    <w:p w14:paraId="41DD5FA6" w14:textId="1CF277F8" w:rsidR="00282C77" w:rsidRDefault="00282C77" w:rsidP="00247F6C"/>
    <w:p w14:paraId="222ADB8D" w14:textId="77777777" w:rsidR="00E24370" w:rsidRDefault="00282C77" w:rsidP="00E24370">
      <w:pPr>
        <w:keepNext/>
      </w:pPr>
      <w:r w:rsidRPr="00282C77">
        <w:rPr>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074C2A8E" w:rsidR="00282C77" w:rsidRDefault="00E24370" w:rsidP="00E24370">
      <w:pPr>
        <w:pStyle w:val="Caption"/>
      </w:pPr>
      <w:bookmarkStart w:id="106" w:name="_Ref6932000"/>
      <w:bookmarkStart w:id="107" w:name="_Toc6934707"/>
      <w:r>
        <w:t xml:space="preserve">Figure </w:t>
      </w:r>
      <w:r>
        <w:fldChar w:fldCharType="begin"/>
      </w:r>
      <w:r>
        <w:instrText xml:space="preserve"> SEQ Figure \* ARABIC </w:instrText>
      </w:r>
      <w:r>
        <w:fldChar w:fldCharType="separate"/>
      </w:r>
      <w:r w:rsidR="00FE1F12">
        <w:rPr>
          <w:noProof/>
        </w:rPr>
        <w:t>15</w:t>
      </w:r>
      <w:r>
        <w:fldChar w:fldCharType="end"/>
      </w:r>
      <w:bookmarkEnd w:id="106"/>
      <w:r>
        <w:t>: Large image search with extremely high amount of false positives</w:t>
      </w:r>
      <w:bookmarkEnd w:id="107"/>
    </w:p>
    <w:p w14:paraId="64B75996" w14:textId="10E3B870" w:rsidR="00FE1F12" w:rsidRDefault="002507AC" w:rsidP="00803B42">
      <w:r>
        <w:fldChar w:fldCharType="begin"/>
      </w:r>
      <w:r>
        <w:instrText xml:space="preserve"> REF _Ref6932000 \h </w:instrText>
      </w:r>
      <w:r>
        <w:fldChar w:fldCharType="separate"/>
      </w:r>
      <w:r>
        <w:t xml:space="preserve">Figure </w:t>
      </w:r>
      <w:r>
        <w:rPr>
          <w:noProof/>
        </w:rPr>
        <w:t>15</w:t>
      </w:r>
      <w:r>
        <w:fldChar w:fldCharType="end"/>
      </w:r>
      <w:r>
        <w:t xml:space="preserve"> shows a large overlap of sear</w:t>
      </w:r>
      <w:r w:rsidR="00FE1F12">
        <w:t xml:space="preserve">ch area criteria provided by the user. This leads to an excessive amount of rectangles in a small space. </w:t>
      </w:r>
    </w:p>
    <w:p w14:paraId="0B276493" w14:textId="6659FCC9" w:rsidR="00FE1F12" w:rsidRDefault="00FE1F12" w:rsidP="00803B42"/>
    <w:p w14:paraId="53BDC97C" w14:textId="77777777" w:rsidR="00FE1F12" w:rsidRDefault="00FE1F12" w:rsidP="00FE1F12">
      <w:pPr>
        <w:keepNext/>
      </w:pPr>
      <w:r w:rsidRPr="00FE1F12">
        <w:rPr>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52E417A7" w:rsidR="00FE1F12" w:rsidRDefault="00FE1F12" w:rsidP="00FE1F12">
      <w:pPr>
        <w:pStyle w:val="Caption"/>
      </w:pPr>
      <w:bookmarkStart w:id="108" w:name="_Ref6933261"/>
      <w:bookmarkStart w:id="109" w:name="_Toc6934708"/>
      <w:r>
        <w:t xml:space="preserve">Figure </w:t>
      </w:r>
      <w:r>
        <w:fldChar w:fldCharType="begin"/>
      </w:r>
      <w:r>
        <w:instrText xml:space="preserve"> SEQ Figure \* ARABIC </w:instrText>
      </w:r>
      <w:r>
        <w:fldChar w:fldCharType="separate"/>
      </w:r>
      <w:r>
        <w:rPr>
          <w:noProof/>
        </w:rPr>
        <w:t>16</w:t>
      </w:r>
      <w:r>
        <w:fldChar w:fldCharType="end"/>
      </w:r>
      <w:bookmarkEnd w:id="108"/>
      <w:r>
        <w:t>: Large image search results on same image as used in Figure 15 but with different search criteria</w:t>
      </w:r>
      <w:bookmarkEnd w:id="109"/>
    </w:p>
    <w:p w14:paraId="136C4C85" w14:textId="10288D48" w:rsidR="00120ECB" w:rsidRPr="00120ECB" w:rsidRDefault="00120ECB" w:rsidP="00120ECB">
      <w:r>
        <w:fldChar w:fldCharType="begin"/>
      </w:r>
      <w:r>
        <w:instrText xml:space="preserve"> REF _Ref6933261 \h </w:instrText>
      </w:r>
      <w:r>
        <w:fldChar w:fldCharType="separate"/>
      </w:r>
      <w:r>
        <w:t xml:space="preserve">Figure </w:t>
      </w:r>
      <w:r>
        <w:rPr>
          <w:noProof/>
        </w:rPr>
        <w:t>16</w:t>
      </w:r>
      <w:r>
        <w:fldChar w:fldCharType="end"/>
      </w:r>
      <w:r>
        <w:t xml:space="preserve"> shows how the search criteria can alter results so profoundly. Decreasing the amount of steps between search areas reduces the amount of rectangles laid over the image. There are still a considerable amount of false positives as the area towards the bottom of the image has a high amount of colour gradient changes.</w:t>
      </w:r>
      <w:bookmarkStart w:id="110" w:name="_GoBack"/>
      <w:bookmarkEnd w:id="110"/>
    </w:p>
    <w:p w14:paraId="39BE60F6" w14:textId="77777777" w:rsidR="009649A0" w:rsidRDefault="009649A0" w:rsidP="008B6EF7">
      <w:pPr>
        <w:pStyle w:val="Heading2"/>
        <w:spacing w:line="240" w:lineRule="auto"/>
      </w:pPr>
      <w:bookmarkStart w:id="111" w:name="_Toc6928325"/>
      <w:r>
        <w:lastRenderedPageBreak/>
        <w:t>Saving of results</w:t>
      </w:r>
      <w:bookmarkEnd w:id="111"/>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D53B2AB"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0EFA5531" w14:textId="77777777" w:rsidR="00282C77" w:rsidRDefault="00282C77" w:rsidP="008B6EF7">
      <w:pPr>
        <w:spacing w:line="240" w:lineRule="auto"/>
      </w:pPr>
    </w:p>
    <w:p w14:paraId="3E2D5CEB" w14:textId="77777777" w:rsidR="00C5322A" w:rsidRDefault="00C5322A" w:rsidP="00C5322A">
      <w:pPr>
        <w:keepNext/>
      </w:pPr>
      <w:r>
        <w:rPr>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pic:spPr>
                </pic:pic>
              </a:graphicData>
            </a:graphic>
          </wp:inline>
        </w:drawing>
      </w:r>
    </w:p>
    <w:p w14:paraId="6D5281B4" w14:textId="0A923F4E" w:rsidR="00C5322A" w:rsidRDefault="00C5322A" w:rsidP="00C5322A">
      <w:pPr>
        <w:pStyle w:val="Caption"/>
      </w:pPr>
      <w:bookmarkStart w:id="112" w:name="_Toc6934709"/>
      <w:r>
        <w:t xml:space="preserve">Figure </w:t>
      </w:r>
      <w:r w:rsidR="00BD0F19">
        <w:fldChar w:fldCharType="begin"/>
      </w:r>
      <w:r w:rsidR="00BD0F19">
        <w:instrText xml:space="preserve"> SEQ Figure \* ARABIC </w:instrText>
      </w:r>
      <w:r w:rsidR="00BD0F19">
        <w:fldChar w:fldCharType="separate"/>
      </w:r>
      <w:r w:rsidR="00FE1F12">
        <w:rPr>
          <w:noProof/>
        </w:rPr>
        <w:t>17</w:t>
      </w:r>
      <w:r w:rsidR="00BD0F19">
        <w:rPr>
          <w:noProof/>
        </w:rPr>
        <w:fldChar w:fldCharType="end"/>
      </w:r>
      <w:r>
        <w:t>: Shows the UI that appears post classification</w:t>
      </w:r>
      <w:bookmarkEnd w:id="112"/>
    </w:p>
    <w:p w14:paraId="4CBC304F" w14:textId="4B944B8A" w:rsidR="00BA2C40" w:rsidRDefault="002853E8" w:rsidP="00C5322A">
      <w:pPr>
        <w:pStyle w:val="Heading2"/>
      </w:pPr>
      <w:r>
        <w:br w:type="page"/>
      </w:r>
      <w:bookmarkStart w:id="113" w:name="_Toc6928326"/>
      <w:r w:rsidR="00BA2C40">
        <w:lastRenderedPageBreak/>
        <w:t>Project Planning</w:t>
      </w:r>
      <w:bookmarkEnd w:id="11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114" w:name="_Toc6928327"/>
      <w:r>
        <w:t>Momentum</w:t>
      </w:r>
      <w:bookmarkEnd w:id="11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115" w:name="_Toc6928328"/>
      <w:r>
        <w:t>Adapting to change</w:t>
      </w:r>
      <w:r w:rsidR="00760E8A">
        <w:t xml:space="preserve"> and dealing with risks</w:t>
      </w:r>
      <w:bookmarkEnd w:id="115"/>
    </w:p>
    <w:p w14:paraId="6FD14BB8" w14:textId="6AA0E7FE" w:rsidR="00760E8A" w:rsidRDefault="00760E8A" w:rsidP="008B6EF7">
      <w:pPr>
        <w:spacing w:line="240" w:lineRule="auto"/>
      </w:pPr>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116" w:name="_Toc6928329"/>
      <w:r>
        <w:t>Performance</w:t>
      </w:r>
      <w:bookmarkEnd w:id="116"/>
    </w:p>
    <w:p w14:paraId="4C7B0BF6" w14:textId="76CA177A"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 xml:space="preserve">I started the project </w:t>
      </w:r>
      <w:r>
        <w:lastRenderedPageBreak/>
        <w:t xml:space="preserve">using the wrong ML model. This was a quick and easy </w:t>
      </w:r>
      <w:r w:rsidR="00C5322A">
        <w:t>fix,</w:t>
      </w:r>
      <w:r>
        <w:t xml:space="preserve"> 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117" w:name="_Toc6928330"/>
      <w:r>
        <w:t>What have I learnt?</w:t>
      </w:r>
      <w:bookmarkEnd w:id="117"/>
    </w:p>
    <w:p w14:paraId="43A9F5CA" w14:textId="29910381"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t>spending too much time on solving</w:t>
      </w:r>
      <w:r w:rsidR="00375FF1">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2871BEE6" w14:textId="37190A45" w:rsidR="000653A0"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r w:rsidR="00FA41D6">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br w:type="page"/>
      </w:r>
    </w:p>
    <w:p w14:paraId="0F6FE11E" w14:textId="77777777" w:rsidR="00DD2A8D" w:rsidRDefault="00BA2C40" w:rsidP="008B6EF7">
      <w:pPr>
        <w:pStyle w:val="Heading1"/>
        <w:spacing w:line="240" w:lineRule="auto"/>
      </w:pPr>
      <w:bookmarkStart w:id="118" w:name="_Toc6928331"/>
      <w:r>
        <w:lastRenderedPageBreak/>
        <w:t>Conclusion</w:t>
      </w:r>
      <w:bookmarkEnd w:id="118"/>
    </w:p>
    <w:p w14:paraId="04AD8755" w14:textId="259D9919"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w:t>
      </w:r>
      <w:r w:rsidR="0021789D">
        <w:t xml:space="preserve">accurately and </w:t>
      </w:r>
      <w:r w:rsidR="002E2503">
        <w:t xml:space="preserve">effectively. </w:t>
      </w:r>
    </w:p>
    <w:p w14:paraId="77332C5D" w14:textId="3A16AF7C"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r w:rsidR="005B39B5">
        <w:t xml:space="preserve"> Rotating images to face the same way allowed the ML model to accurately focus on key points of the image. Keeping the images the same size turned out to be compulsory to the accurate development of the HOG feature descriptor. </w:t>
      </w:r>
    </w:p>
    <w:p w14:paraId="246A06AD" w14:textId="71B5F940" w:rsidR="002B63DC" w:rsidRDefault="00490408" w:rsidP="008B6EF7">
      <w:pPr>
        <w:spacing w:line="240" w:lineRule="auto"/>
      </w:pPr>
      <w:r>
        <w:t>The second step is to parse and pre-process the images. This is a fairly straightforward process to implement however the formatt</w:t>
      </w:r>
      <w:r w:rsidR="009A3CD4">
        <w:t xml:space="preserve">ing of data proved to be more of an </w:t>
      </w:r>
      <w:r>
        <w:t>issue than anticipated.</w:t>
      </w:r>
      <w:r w:rsidR="009A3CD4">
        <w:t xml:space="preserve"> </w:t>
      </w:r>
      <w:r w:rsidR="005B39B5">
        <w:t xml:space="preserve">The pre-processing stage was completed by the implementation of HOG. HOG returns a feature descriptor that is later used to train the SVM. </w:t>
      </w:r>
      <w:r w:rsidR="009A3CD4">
        <w:t>The ML model was trained using the data set and</w:t>
      </w:r>
      <w:r w:rsidR="00174FFE">
        <w:t xml:space="preserve"> provided with new unseen data for testing.</w:t>
      </w:r>
    </w:p>
    <w:p w14:paraId="47932C31" w14:textId="228EA677" w:rsidR="00174FFE" w:rsidRDefault="009C2466" w:rsidP="008B6EF7">
      <w:pPr>
        <w:spacing w:line="240" w:lineRule="auto"/>
      </w:pPr>
      <w:r>
        <w:t>The third step is to pass the training feature descriptors to the SVM. The SVM is trained with the training images</w:t>
      </w:r>
      <w:r w:rsidR="00174FFE">
        <w:t xml:space="preserve"> in the form of feature descriptors</w:t>
      </w:r>
      <w:r>
        <w:t xml:space="preserve"> in order to gain an understanding of aircraft and ground objects. After training is completed, </w:t>
      </w:r>
      <w:r w:rsidR="00174FFE">
        <w:t>the SVM is presented with an unseen data set. T</w:t>
      </w:r>
      <w:r>
        <w:t>he SVM returns an array of predictions and probabilities</w:t>
      </w:r>
      <w:r w:rsidR="00174FFE">
        <w:t>. The test data is pre-processed the same way as the training set before its evaluation.</w:t>
      </w:r>
      <w:r w:rsidR="0091659B">
        <w:t xml:space="preserve"> To improve the SVM’s accuracy, training set is used to optimise the SVM’s hyper parameters. Hyper-parameters allow the SVM to tune the decision boundary to fit the data correctly. In early versions of the project, the SVM was often over or </w:t>
      </w:r>
      <w:r w:rsidR="00B023DC">
        <w:t>under fitted</w:t>
      </w:r>
      <w:r w:rsidR="0091659B">
        <w:t xml:space="preserve">. This lead to </w:t>
      </w:r>
      <w:r w:rsidR="00B023DC">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t>an</w:t>
      </w:r>
      <w:r w:rsidR="00B023DC">
        <w:t xml:space="preserve"> SVM for a specific data set</w:t>
      </w:r>
      <w:r w:rsidR="00006A33">
        <w:t xml:space="preserve"> therefore use different hyper parameters. </w:t>
      </w:r>
    </w:p>
    <w:p w14:paraId="11A56579" w14:textId="2E7D97E8" w:rsidR="009920EA" w:rsidRDefault="009920EA" w:rsidP="008B6EF7">
      <w:pPr>
        <w:spacing w:line="240" w:lineRule="auto"/>
      </w:pPr>
      <w:r>
        <w:t xml:space="preserve">The </w:t>
      </w:r>
      <w:r w:rsidR="009C2466">
        <w:t>final</w:t>
      </w:r>
      <w:r>
        <w:t xml:space="preserve"> step</w:t>
      </w:r>
      <w:r w:rsidR="005B39B5">
        <w:t xml:space="preserve"> is</w:t>
      </w:r>
      <w: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t>lighting positions to the user.</w:t>
      </w:r>
      <w:r w:rsidR="009C2466">
        <w:t xml:space="preserve"> This step was fairly straightforward. Attempts to reduce the amount of squares placed over the original image by looking for peaks in probability were </w:t>
      </w:r>
      <w:r w:rsidR="0091659B">
        <w:t>unsuccessful as this meant h</w:t>
      </w:r>
    </w:p>
    <w:p w14:paraId="6E1075C7" w14:textId="09AFBD93" w:rsidR="00174FFE" w:rsidRDefault="009920EA" w:rsidP="008B6EF7">
      <w:pPr>
        <w:spacing w:line="240" w:lineRule="auto"/>
      </w:pPr>
      <w:r>
        <w:t>The results of this proj</w:t>
      </w:r>
      <w:r w:rsidR="002853E8">
        <w:t>ect on</w:t>
      </w:r>
      <w:r w:rsidR="00174FFE">
        <w:t xml:space="preserve"> the standalone dataset show an</w:t>
      </w:r>
      <w:r w:rsidR="002853E8">
        <w:t xml:space="preserve"> accuracy of 100% during classification and an average score of 99% during cross validation. </w:t>
      </w:r>
      <w:r w:rsidR="00174FFE">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5DFC9270" w:rsidR="0091659B" w:rsidRDefault="002853E8" w:rsidP="008B6EF7">
      <w:pPr>
        <w:spacing w:line="240" w:lineRule="auto"/>
      </w:pPr>
      <w:r>
        <w:t xml:space="preserve">The </w:t>
      </w:r>
      <w:r w:rsidR="00D410FC">
        <w:t>cross validation scores of the realistic data set vary dependant on size of the image. When the images are 800x800px, the average cross validation score is 74% how</w:t>
      </w:r>
      <w:r w:rsidR="003517B6">
        <w:t>ever when image size is reduced to 100x100px, the</w:t>
      </w:r>
      <w:r w:rsidR="00D410FC">
        <w:t xml:space="preserve"> cross validation score is </w:t>
      </w:r>
      <w:r w:rsidR="003517B6">
        <w:t xml:space="preserve">drops to 60%. During classification of larger images, the accuracy is between 50-60% </w:t>
      </w:r>
      <w:r w:rsidR="00174FFE">
        <w:t>dependants</w:t>
      </w:r>
      <w:r w:rsidR="003517B6">
        <w:t xml:space="preserve"> on </w:t>
      </w:r>
      <w:r w:rsidR="00174FFE">
        <w:t>the image provided.</w:t>
      </w:r>
      <w:r w:rsidR="003517B6">
        <w:t xml:space="preserve"> </w:t>
      </w:r>
      <w:r w:rsidR="00174FFE">
        <w:t>The images obtained from the large image search often contain ai</w:t>
      </w:r>
      <w:r w:rsidR="00154D7B">
        <w:t xml:space="preserve">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w:t>
      </w:r>
      <w:r w:rsidR="00154D7B">
        <w:lastRenderedPageBreak/>
        <w:t>contains images of aircraft of varying sizes and rotations therefore not affect the SVM’s output. In a number of cases, the large image search returns images where parts of but not the entire aircraft are in</w:t>
      </w:r>
      <w:r w:rsidR="000D744F">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t xml:space="preserve"> </w:t>
      </w:r>
      <w:r w:rsidR="003517B6">
        <w:t xml:space="preserve">This shows that machine learning algorithms are accurate with a specific data set however, given </w:t>
      </w:r>
      <w:r w:rsidR="000D744F">
        <w:t xml:space="preserve">a </w:t>
      </w:r>
      <w:r w:rsidR="003517B6">
        <w:t xml:space="preserve">test data that does not tie closely to the training set, accuracy is significantly impaired. </w:t>
      </w:r>
      <w:r w:rsidR="000D744F">
        <w:t>It further shows that ML models do not have the ability to reason with their training data like a human would.</w:t>
      </w:r>
    </w:p>
    <w:p w14:paraId="190B0E52" w14:textId="5DFC9270" w:rsidR="009A0566" w:rsidRDefault="009A0566" w:rsidP="008B6EF7">
      <w:pPr>
        <w:spacing w:line="240" w:lineRule="auto"/>
      </w:pPr>
      <w:r>
        <w:t>I selected this project to research the effectiveness of machine learning and computer vision. The results gained from this project show machine learning is an effective means of classification</w:t>
      </w:r>
      <w:r w:rsidR="0021789D">
        <w:t xml:space="preserve"> and</w:t>
      </w:r>
      <w:r>
        <w:t xml:space="preserve"> is rapidly developing however th</w:t>
      </w:r>
      <w:r w:rsidR="0021789D">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Default="00490408" w:rsidP="00490408">
      <w:pPr>
        <w:spacing w:line="240" w:lineRule="auto"/>
      </w:pPr>
      <w: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119" w:name="_Toc6928332"/>
      <w:r>
        <w:lastRenderedPageBreak/>
        <w:t>References</w:t>
      </w:r>
      <w:bookmarkEnd w:id="119"/>
    </w:p>
    <w:p w14:paraId="1F383F86" w14:textId="7CBD4F74" w:rsidR="00DD0807" w:rsidRDefault="003664A6" w:rsidP="008B6EF7">
      <w:pPr>
        <w:spacing w:line="240" w:lineRule="auto"/>
        <w:rPr>
          <w:rStyle w:val="Hyperlink"/>
        </w:rPr>
      </w:pPr>
      <w:r>
        <w:t xml:space="preserve">[1] </w:t>
      </w:r>
      <w:hyperlink r:id="rId31" w:history="1">
        <w:r>
          <w:rPr>
            <w:rStyle w:val="Hyperlink"/>
          </w:rPr>
          <w:t>https://docs.scipy</w:t>
        </w:r>
        <w:r>
          <w:rPr>
            <w:rStyle w:val="Hyperlink"/>
          </w:rPr>
          <w:t>.</w:t>
        </w:r>
        <w:r>
          <w:rPr>
            <w:rStyle w:val="Hyperlink"/>
          </w:rPr>
          <w:t>org/doc/numpy-1.13.0/user/whatisnumpy.html</w:t>
        </w:r>
      </w:hyperlink>
    </w:p>
    <w:p w14:paraId="059E2156" w14:textId="15C4FB8C" w:rsidR="00DD0807" w:rsidRDefault="009A26F3" w:rsidP="008B6EF7">
      <w:pPr>
        <w:spacing w:line="240" w:lineRule="auto"/>
        <w:rPr>
          <w:rStyle w:val="Hyperlink"/>
        </w:rPr>
      </w:pPr>
      <w:r>
        <w:t xml:space="preserve">[2] </w:t>
      </w:r>
      <w:hyperlink r:id="rId32"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33"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120" w:name="_Toc6928333"/>
      <w:r>
        <w:t>Appendices</w:t>
      </w:r>
      <w:bookmarkEnd w:id="120"/>
    </w:p>
    <w:p w14:paraId="492A63E4" w14:textId="1B58DFD2" w:rsidR="006A2A28" w:rsidRDefault="006A2A28" w:rsidP="008B6EF7">
      <w:pPr>
        <w:pStyle w:val="Heading2"/>
        <w:spacing w:line="240" w:lineRule="auto"/>
      </w:pPr>
      <w:bookmarkStart w:id="121" w:name="_Toc6928334"/>
      <w:r>
        <w:t>Sustainability</w:t>
      </w:r>
      <w:bookmarkEnd w:id="121"/>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to classify different data and theoretically an unlimited amount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th</w:t>
      </w:r>
      <w:r w:rsidR="002B63DC">
        <w:t>e majority of operating systems.</w:t>
      </w:r>
    </w:p>
    <w:p w14:paraId="7A46F78B" w14:textId="6A273C6F" w:rsidR="006A2A28" w:rsidRDefault="006A2A28" w:rsidP="008B6EF7">
      <w:pPr>
        <w:pStyle w:val="Heading2"/>
        <w:spacing w:line="240" w:lineRule="auto"/>
      </w:pPr>
      <w:bookmarkStart w:id="122" w:name="_Toc6928335"/>
      <w:r>
        <w:t>Legal</w:t>
      </w:r>
      <w:bookmarkEnd w:id="122"/>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However 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123" w:name="_Toc6928336"/>
      <w:r>
        <w:t>Ethical</w:t>
      </w:r>
      <w:bookmarkEnd w:id="123"/>
    </w:p>
    <w:p w14:paraId="78349D9A" w14:textId="12F404FF" w:rsidR="009A7071" w:rsidRPr="00E31228" w:rsidRDefault="00E31228" w:rsidP="008B6EF7">
      <w:pPr>
        <w:spacing w:line="240" w:lineRule="auto"/>
      </w:pPr>
      <w:r>
        <w:t xml:space="preserve">Many people are scared by the fact that technology </w:t>
      </w:r>
      <w:r w:rsidR="0021789D">
        <w:t>is becoming ever more intelligent</w:t>
      </w:r>
      <w:r>
        <w:t>.</w:t>
      </w:r>
      <w:r w:rsidR="0021789D">
        <w:t xml:space="preserve"> Machine learning is</w:t>
      </w:r>
      <w:r>
        <w:t xml:space="preserve"> a relatively</w:t>
      </w:r>
      <w:r w:rsidR="00283802">
        <w:t xml:space="preserve"> new concept and very little ins</w:t>
      </w:r>
      <w:r w:rsidR="009A7071">
        <w:t xml:space="preserve">ight </w:t>
      </w:r>
      <w:r w:rsidR="0021789D">
        <w:t xml:space="preserve">is provided </w:t>
      </w:r>
      <w:r w:rsidR="009A7071">
        <w:t xml:space="preserve">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t>airports</w:t>
      </w:r>
      <w:r w:rsidR="0090511B">
        <w:t xml:space="preserve"> meaning no private property </w:t>
      </w:r>
      <w:proofErr w:type="spellStart"/>
      <w:r w:rsidR="0090511B">
        <w:t>ie</w:t>
      </w:r>
      <w:proofErr w:type="spellEnd"/>
      <w:r w:rsidR="0090511B">
        <w:t>. Houses or private grounds</w:t>
      </w:r>
      <w:r w:rsidR="0021789D">
        <w:t>/ airstrips</w:t>
      </w:r>
      <w:r w:rsidR="0090511B">
        <w:t xml:space="preserve"> are included in the data set. </w:t>
      </w:r>
      <w:r w:rsidR="00FA41D6">
        <w:t xml:space="preserve">This means no privacy rules are being breached. </w:t>
      </w:r>
    </w:p>
    <w:p w14:paraId="29D1A53A" w14:textId="1643D8A4" w:rsidR="006A2A28" w:rsidRDefault="006A2A28" w:rsidP="008B6EF7">
      <w:pPr>
        <w:pStyle w:val="Heading2"/>
        <w:spacing w:line="240" w:lineRule="auto"/>
      </w:pPr>
      <w:bookmarkStart w:id="124" w:name="_Toc6928337"/>
      <w:r>
        <w:t>Intellectual property</w:t>
      </w:r>
      <w:bookmarkEnd w:id="124"/>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w:t>
      </w:r>
      <w:proofErr w:type="spellStart"/>
      <w:r w:rsidR="000C4B04">
        <w:t>Tkinter</w:t>
      </w:r>
      <w:proofErr w:type="spellEnd"/>
      <w:r w:rsidR="000C4B04">
        <w:t xml:space="preserve">, </w:t>
      </w:r>
      <w:proofErr w:type="spellStart"/>
      <w:r w:rsidR="000C4B04" w:rsidRPr="00E31228">
        <w:rPr>
          <w:rFonts w:cstheme="minorHAnsi"/>
        </w:rPr>
        <w:t>OpenCV</w:t>
      </w:r>
      <w:proofErr w:type="spellEnd"/>
      <w:r w:rsidR="000C4B04" w:rsidRPr="00E31228">
        <w:rPr>
          <w:rFonts w:cstheme="minorHAnsi"/>
        </w:rPr>
        <w:t xml:space="preserve">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lastRenderedPageBreak/>
        <w:t xml:space="preserve">PIL follows a license similar to an MIT license. An MIT license is also a permissive license that </w:t>
      </w:r>
      <w:r w:rsidR="00E31228" w:rsidRPr="00FA41D6">
        <w:rPr>
          <w:rFonts w:asciiTheme="minorHAnsi" w:hAnsiTheme="minorHAnsi" w:cstheme="minorHAnsi"/>
          <w:sz w:val="22"/>
          <w:szCs w:val="22"/>
        </w:rPr>
        <w:t>enforces very limited restriction on reuse therefore has excellent licence compatibility. PIL gives permission to use, copy, modify, and distribute.</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11D29EF1" w:rsidR="00E31228" w:rsidRDefault="00E31228" w:rsidP="008B6EF7">
      <w:pPr>
        <w:spacing w:line="240" w:lineRule="auto"/>
      </w:pPr>
      <w:r>
        <w:t xml:space="preserve">Both licences </w:t>
      </w:r>
      <w:r w:rsidR="00FA41D6">
        <w:t xml:space="preserve">that belong to the software </w:t>
      </w:r>
      <w:r>
        <w:t>used allow the near unrestricted use and distribution of their software</w:t>
      </w:r>
      <w:r w:rsidR="00FA41D6">
        <w:t xml:space="preserve"> providing</w:t>
      </w:r>
      <w:r>
        <w:t xml:space="preserve"> the license agreement is copied and used in the release of the software. This means the software I have </w:t>
      </w:r>
      <w:r w:rsidR="00FA41D6">
        <w:t>created is entirely owned by me in line with external library terms and conditions.</w:t>
      </w:r>
    </w:p>
    <w:p w14:paraId="58283CA6" w14:textId="3831F2A2" w:rsidR="0027537B" w:rsidRDefault="0027537B" w:rsidP="008B6EF7">
      <w:pPr>
        <w:spacing w:line="240" w:lineRule="auto"/>
      </w:pPr>
    </w:p>
    <w:p w14:paraId="6F35FA0E" w14:textId="4DCC6EAD" w:rsidR="0027537B" w:rsidRDefault="0027537B" w:rsidP="0027537B">
      <w:pPr>
        <w:pStyle w:val="Heading2"/>
      </w:pPr>
      <w:r>
        <w:t>Table of Figures</w:t>
      </w:r>
    </w:p>
    <w:p w14:paraId="13D32797" w14:textId="41C419FE" w:rsidR="00F137A0" w:rsidRDefault="00F137A0">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6934693" w:history="1">
        <w:r w:rsidRPr="00367082">
          <w:rPr>
            <w:rStyle w:val="Hyperlink"/>
            <w:noProof/>
          </w:rPr>
          <w:t>Figure 1: 3D array representing an image</w:t>
        </w:r>
        <w:r>
          <w:rPr>
            <w:noProof/>
            <w:webHidden/>
          </w:rPr>
          <w:tab/>
        </w:r>
        <w:r>
          <w:rPr>
            <w:noProof/>
            <w:webHidden/>
          </w:rPr>
          <w:fldChar w:fldCharType="begin"/>
        </w:r>
        <w:r>
          <w:rPr>
            <w:noProof/>
            <w:webHidden/>
          </w:rPr>
          <w:instrText xml:space="preserve"> PAGEREF _Toc6934693 \h </w:instrText>
        </w:r>
        <w:r>
          <w:rPr>
            <w:noProof/>
            <w:webHidden/>
          </w:rPr>
        </w:r>
        <w:r>
          <w:rPr>
            <w:noProof/>
            <w:webHidden/>
          </w:rPr>
          <w:fldChar w:fldCharType="separate"/>
        </w:r>
        <w:r>
          <w:rPr>
            <w:noProof/>
            <w:webHidden/>
          </w:rPr>
          <w:t>10</w:t>
        </w:r>
        <w:r>
          <w:rPr>
            <w:noProof/>
            <w:webHidden/>
          </w:rPr>
          <w:fldChar w:fldCharType="end"/>
        </w:r>
      </w:hyperlink>
    </w:p>
    <w:p w14:paraId="26A2809B" w14:textId="1C3C69BF" w:rsidR="00F137A0" w:rsidRDefault="00F137A0">
      <w:pPr>
        <w:pStyle w:val="TableofFigures"/>
        <w:tabs>
          <w:tab w:val="right" w:leader="dot" w:pos="9016"/>
        </w:tabs>
        <w:rPr>
          <w:rFonts w:eastAsiaTheme="minorEastAsia"/>
          <w:noProof/>
          <w:lang w:eastAsia="en-GB"/>
        </w:rPr>
      </w:pPr>
      <w:hyperlink w:anchor="_Toc6934694" w:history="1">
        <w:r w:rsidRPr="00367082">
          <w:rPr>
            <w:rStyle w:val="Hyperlink"/>
            <w:noProof/>
          </w:rPr>
          <w:t>Figure 2: Image of ground (left) image of aircraft (right)</w:t>
        </w:r>
        <w:r>
          <w:rPr>
            <w:noProof/>
            <w:webHidden/>
          </w:rPr>
          <w:tab/>
        </w:r>
        <w:r>
          <w:rPr>
            <w:noProof/>
            <w:webHidden/>
          </w:rPr>
          <w:fldChar w:fldCharType="begin"/>
        </w:r>
        <w:r>
          <w:rPr>
            <w:noProof/>
            <w:webHidden/>
          </w:rPr>
          <w:instrText xml:space="preserve"> PAGEREF _Toc6934694 \h </w:instrText>
        </w:r>
        <w:r>
          <w:rPr>
            <w:noProof/>
            <w:webHidden/>
          </w:rPr>
        </w:r>
        <w:r>
          <w:rPr>
            <w:noProof/>
            <w:webHidden/>
          </w:rPr>
          <w:fldChar w:fldCharType="separate"/>
        </w:r>
        <w:r>
          <w:rPr>
            <w:noProof/>
            <w:webHidden/>
          </w:rPr>
          <w:t>11</w:t>
        </w:r>
        <w:r>
          <w:rPr>
            <w:noProof/>
            <w:webHidden/>
          </w:rPr>
          <w:fldChar w:fldCharType="end"/>
        </w:r>
      </w:hyperlink>
    </w:p>
    <w:p w14:paraId="432C8F5A" w14:textId="158E4737" w:rsidR="00F137A0" w:rsidRDefault="00F137A0">
      <w:pPr>
        <w:pStyle w:val="TableofFigures"/>
        <w:tabs>
          <w:tab w:val="right" w:leader="dot" w:pos="9016"/>
        </w:tabs>
        <w:rPr>
          <w:rFonts w:eastAsiaTheme="minorEastAsia"/>
          <w:noProof/>
          <w:lang w:eastAsia="en-GB"/>
        </w:rPr>
      </w:pPr>
      <w:hyperlink w:anchor="_Toc6934695" w:history="1">
        <w:r w:rsidRPr="00367082">
          <w:rPr>
            <w:rStyle w:val="Hyperlink"/>
            <w:noProof/>
          </w:rPr>
          <w:t>Figure 3: Image not included in final data set showing two aircraft</w:t>
        </w:r>
        <w:r>
          <w:rPr>
            <w:noProof/>
            <w:webHidden/>
          </w:rPr>
          <w:tab/>
        </w:r>
        <w:r>
          <w:rPr>
            <w:noProof/>
            <w:webHidden/>
          </w:rPr>
          <w:fldChar w:fldCharType="begin"/>
        </w:r>
        <w:r>
          <w:rPr>
            <w:noProof/>
            <w:webHidden/>
          </w:rPr>
          <w:instrText xml:space="preserve"> PAGEREF _Toc6934695 \h </w:instrText>
        </w:r>
        <w:r>
          <w:rPr>
            <w:noProof/>
            <w:webHidden/>
          </w:rPr>
        </w:r>
        <w:r>
          <w:rPr>
            <w:noProof/>
            <w:webHidden/>
          </w:rPr>
          <w:fldChar w:fldCharType="separate"/>
        </w:r>
        <w:r>
          <w:rPr>
            <w:noProof/>
            <w:webHidden/>
          </w:rPr>
          <w:t>12</w:t>
        </w:r>
        <w:r>
          <w:rPr>
            <w:noProof/>
            <w:webHidden/>
          </w:rPr>
          <w:fldChar w:fldCharType="end"/>
        </w:r>
      </w:hyperlink>
    </w:p>
    <w:p w14:paraId="1F844FC1" w14:textId="253FE437" w:rsidR="00F137A0" w:rsidRDefault="00F137A0">
      <w:pPr>
        <w:pStyle w:val="TableofFigures"/>
        <w:tabs>
          <w:tab w:val="right" w:leader="dot" w:pos="9016"/>
        </w:tabs>
        <w:rPr>
          <w:rFonts w:eastAsiaTheme="minorEastAsia"/>
          <w:noProof/>
          <w:lang w:eastAsia="en-GB"/>
        </w:rPr>
      </w:pPr>
      <w:hyperlink r:id="rId34" w:anchor="_Toc6934696" w:history="1">
        <w:r w:rsidRPr="00367082">
          <w:rPr>
            <w:rStyle w:val="Hyperlink"/>
            <w:noProof/>
          </w:rPr>
          <w:t>Figure 4: Histogram of Oriented Gradients algorithm applied to a training image</w:t>
        </w:r>
        <w:r>
          <w:rPr>
            <w:noProof/>
            <w:webHidden/>
          </w:rPr>
          <w:tab/>
        </w:r>
        <w:r>
          <w:rPr>
            <w:noProof/>
            <w:webHidden/>
          </w:rPr>
          <w:fldChar w:fldCharType="begin"/>
        </w:r>
        <w:r>
          <w:rPr>
            <w:noProof/>
            <w:webHidden/>
          </w:rPr>
          <w:instrText xml:space="preserve"> PAGEREF _Toc6934696 \h </w:instrText>
        </w:r>
        <w:r>
          <w:rPr>
            <w:noProof/>
            <w:webHidden/>
          </w:rPr>
        </w:r>
        <w:r>
          <w:rPr>
            <w:noProof/>
            <w:webHidden/>
          </w:rPr>
          <w:fldChar w:fldCharType="separate"/>
        </w:r>
        <w:r>
          <w:rPr>
            <w:noProof/>
            <w:webHidden/>
          </w:rPr>
          <w:t>13</w:t>
        </w:r>
        <w:r>
          <w:rPr>
            <w:noProof/>
            <w:webHidden/>
          </w:rPr>
          <w:fldChar w:fldCharType="end"/>
        </w:r>
      </w:hyperlink>
    </w:p>
    <w:p w14:paraId="31F473B5" w14:textId="3CE93E75" w:rsidR="00F137A0" w:rsidRDefault="00F137A0">
      <w:pPr>
        <w:pStyle w:val="TableofFigures"/>
        <w:tabs>
          <w:tab w:val="right" w:leader="dot" w:pos="9016"/>
        </w:tabs>
        <w:rPr>
          <w:rFonts w:eastAsiaTheme="minorEastAsia"/>
          <w:noProof/>
          <w:lang w:eastAsia="en-GB"/>
        </w:rPr>
      </w:pPr>
      <w:hyperlink w:anchor="_Toc6934697" w:history="1">
        <w:r w:rsidRPr="00367082">
          <w:rPr>
            <w:rStyle w:val="Hyperlink"/>
            <w:noProof/>
          </w:rPr>
          <w:t>Figure 5: Ground feature vector (Red), Aircraft feature vector (Blue)</w:t>
        </w:r>
        <w:r>
          <w:rPr>
            <w:noProof/>
            <w:webHidden/>
          </w:rPr>
          <w:tab/>
        </w:r>
        <w:r>
          <w:rPr>
            <w:noProof/>
            <w:webHidden/>
          </w:rPr>
          <w:fldChar w:fldCharType="begin"/>
        </w:r>
        <w:r>
          <w:rPr>
            <w:noProof/>
            <w:webHidden/>
          </w:rPr>
          <w:instrText xml:space="preserve"> PAGEREF _Toc6934697 \h </w:instrText>
        </w:r>
        <w:r>
          <w:rPr>
            <w:noProof/>
            <w:webHidden/>
          </w:rPr>
        </w:r>
        <w:r>
          <w:rPr>
            <w:noProof/>
            <w:webHidden/>
          </w:rPr>
          <w:fldChar w:fldCharType="separate"/>
        </w:r>
        <w:r>
          <w:rPr>
            <w:noProof/>
            <w:webHidden/>
          </w:rPr>
          <w:t>14</w:t>
        </w:r>
        <w:r>
          <w:rPr>
            <w:noProof/>
            <w:webHidden/>
          </w:rPr>
          <w:fldChar w:fldCharType="end"/>
        </w:r>
      </w:hyperlink>
    </w:p>
    <w:p w14:paraId="0A07C35E" w14:textId="35011587" w:rsidR="00F137A0" w:rsidRDefault="00F137A0">
      <w:pPr>
        <w:pStyle w:val="TableofFigures"/>
        <w:tabs>
          <w:tab w:val="right" w:leader="dot" w:pos="9016"/>
        </w:tabs>
        <w:rPr>
          <w:rFonts w:eastAsiaTheme="minorEastAsia"/>
          <w:noProof/>
          <w:lang w:eastAsia="en-GB"/>
        </w:rPr>
      </w:pPr>
      <w:hyperlink w:anchor="_Toc6934698" w:history="1">
        <w:r w:rsidRPr="00367082">
          <w:rPr>
            <w:rStyle w:val="Hyperlink"/>
            <w:noProof/>
          </w:rPr>
          <w:t>Figure 6: An example of a support vector machine [2]</w:t>
        </w:r>
        <w:r>
          <w:rPr>
            <w:noProof/>
            <w:webHidden/>
          </w:rPr>
          <w:tab/>
        </w:r>
        <w:r>
          <w:rPr>
            <w:noProof/>
            <w:webHidden/>
          </w:rPr>
          <w:fldChar w:fldCharType="begin"/>
        </w:r>
        <w:r>
          <w:rPr>
            <w:noProof/>
            <w:webHidden/>
          </w:rPr>
          <w:instrText xml:space="preserve"> PAGEREF _Toc6934698 \h </w:instrText>
        </w:r>
        <w:r>
          <w:rPr>
            <w:noProof/>
            <w:webHidden/>
          </w:rPr>
        </w:r>
        <w:r>
          <w:rPr>
            <w:noProof/>
            <w:webHidden/>
          </w:rPr>
          <w:fldChar w:fldCharType="separate"/>
        </w:r>
        <w:r>
          <w:rPr>
            <w:noProof/>
            <w:webHidden/>
          </w:rPr>
          <w:t>16</w:t>
        </w:r>
        <w:r>
          <w:rPr>
            <w:noProof/>
            <w:webHidden/>
          </w:rPr>
          <w:fldChar w:fldCharType="end"/>
        </w:r>
      </w:hyperlink>
    </w:p>
    <w:p w14:paraId="66DEB41A" w14:textId="5676D27E" w:rsidR="00F137A0" w:rsidRDefault="00F137A0">
      <w:pPr>
        <w:pStyle w:val="TableofFigures"/>
        <w:tabs>
          <w:tab w:val="right" w:leader="dot" w:pos="9016"/>
        </w:tabs>
        <w:rPr>
          <w:rFonts w:eastAsiaTheme="minorEastAsia"/>
          <w:noProof/>
          <w:lang w:eastAsia="en-GB"/>
        </w:rPr>
      </w:pPr>
      <w:hyperlink w:anchor="_Toc6934699" w:history="1">
        <w:r w:rsidRPr="00367082">
          <w:rPr>
            <w:rStyle w:val="Hyperlink"/>
            <w:noProof/>
          </w:rPr>
          <w:t>Figure 7: RBF kernel equation</w:t>
        </w:r>
        <w:r>
          <w:rPr>
            <w:noProof/>
            <w:webHidden/>
          </w:rPr>
          <w:tab/>
        </w:r>
        <w:r>
          <w:rPr>
            <w:noProof/>
            <w:webHidden/>
          </w:rPr>
          <w:fldChar w:fldCharType="begin"/>
        </w:r>
        <w:r>
          <w:rPr>
            <w:noProof/>
            <w:webHidden/>
          </w:rPr>
          <w:instrText xml:space="preserve"> PAGEREF _Toc6934699 \h </w:instrText>
        </w:r>
        <w:r>
          <w:rPr>
            <w:noProof/>
            <w:webHidden/>
          </w:rPr>
        </w:r>
        <w:r>
          <w:rPr>
            <w:noProof/>
            <w:webHidden/>
          </w:rPr>
          <w:fldChar w:fldCharType="separate"/>
        </w:r>
        <w:r>
          <w:rPr>
            <w:noProof/>
            <w:webHidden/>
          </w:rPr>
          <w:t>16</w:t>
        </w:r>
        <w:r>
          <w:rPr>
            <w:noProof/>
            <w:webHidden/>
          </w:rPr>
          <w:fldChar w:fldCharType="end"/>
        </w:r>
      </w:hyperlink>
    </w:p>
    <w:p w14:paraId="08B04A2D" w14:textId="568F4459" w:rsidR="00F137A0" w:rsidRDefault="00F137A0">
      <w:pPr>
        <w:pStyle w:val="TableofFigures"/>
        <w:tabs>
          <w:tab w:val="right" w:leader="dot" w:pos="9016"/>
        </w:tabs>
        <w:rPr>
          <w:rFonts w:eastAsiaTheme="minorEastAsia"/>
          <w:noProof/>
          <w:lang w:eastAsia="en-GB"/>
        </w:rPr>
      </w:pPr>
      <w:hyperlink w:anchor="_Toc6934700" w:history="1">
        <w:r w:rsidRPr="00367082">
          <w:rPr>
            <w:rStyle w:val="Hyperlink"/>
            <w:noProof/>
          </w:rPr>
          <w:t>Figure 8: SVM hyperplane fit examples [3]</w:t>
        </w:r>
        <w:r>
          <w:rPr>
            <w:noProof/>
            <w:webHidden/>
          </w:rPr>
          <w:tab/>
        </w:r>
        <w:r>
          <w:rPr>
            <w:noProof/>
            <w:webHidden/>
          </w:rPr>
          <w:fldChar w:fldCharType="begin"/>
        </w:r>
        <w:r>
          <w:rPr>
            <w:noProof/>
            <w:webHidden/>
          </w:rPr>
          <w:instrText xml:space="preserve"> PAGEREF _Toc6934700 \h </w:instrText>
        </w:r>
        <w:r>
          <w:rPr>
            <w:noProof/>
            <w:webHidden/>
          </w:rPr>
        </w:r>
        <w:r>
          <w:rPr>
            <w:noProof/>
            <w:webHidden/>
          </w:rPr>
          <w:fldChar w:fldCharType="separate"/>
        </w:r>
        <w:r>
          <w:rPr>
            <w:noProof/>
            <w:webHidden/>
          </w:rPr>
          <w:t>17</w:t>
        </w:r>
        <w:r>
          <w:rPr>
            <w:noProof/>
            <w:webHidden/>
          </w:rPr>
          <w:fldChar w:fldCharType="end"/>
        </w:r>
      </w:hyperlink>
    </w:p>
    <w:p w14:paraId="6E1A5612" w14:textId="17C88336" w:rsidR="00F137A0" w:rsidRDefault="00F137A0">
      <w:pPr>
        <w:pStyle w:val="TableofFigures"/>
        <w:tabs>
          <w:tab w:val="right" w:leader="dot" w:pos="9016"/>
        </w:tabs>
        <w:rPr>
          <w:rFonts w:eastAsiaTheme="minorEastAsia"/>
          <w:noProof/>
          <w:lang w:eastAsia="en-GB"/>
        </w:rPr>
      </w:pPr>
      <w:hyperlink w:anchor="_Toc6934701" w:history="1">
        <w:r w:rsidRPr="00367082">
          <w:rPr>
            <w:rStyle w:val="Hyperlink"/>
            <w:noProof/>
          </w:rPr>
          <w:t>Figure 9: GUI shown to user after program execution</w:t>
        </w:r>
        <w:r>
          <w:rPr>
            <w:noProof/>
            <w:webHidden/>
          </w:rPr>
          <w:tab/>
        </w:r>
        <w:r>
          <w:rPr>
            <w:noProof/>
            <w:webHidden/>
          </w:rPr>
          <w:fldChar w:fldCharType="begin"/>
        </w:r>
        <w:r>
          <w:rPr>
            <w:noProof/>
            <w:webHidden/>
          </w:rPr>
          <w:instrText xml:space="preserve"> PAGEREF _Toc6934701 \h </w:instrText>
        </w:r>
        <w:r>
          <w:rPr>
            <w:noProof/>
            <w:webHidden/>
          </w:rPr>
        </w:r>
        <w:r>
          <w:rPr>
            <w:noProof/>
            <w:webHidden/>
          </w:rPr>
          <w:fldChar w:fldCharType="separate"/>
        </w:r>
        <w:r>
          <w:rPr>
            <w:noProof/>
            <w:webHidden/>
          </w:rPr>
          <w:t>19</w:t>
        </w:r>
        <w:r>
          <w:rPr>
            <w:noProof/>
            <w:webHidden/>
          </w:rPr>
          <w:fldChar w:fldCharType="end"/>
        </w:r>
      </w:hyperlink>
    </w:p>
    <w:p w14:paraId="0364D373" w14:textId="0E0AD5DB" w:rsidR="00F137A0" w:rsidRDefault="00F137A0">
      <w:pPr>
        <w:pStyle w:val="TableofFigures"/>
        <w:tabs>
          <w:tab w:val="right" w:leader="dot" w:pos="9016"/>
        </w:tabs>
        <w:rPr>
          <w:rFonts w:eastAsiaTheme="minorEastAsia"/>
          <w:noProof/>
          <w:lang w:eastAsia="en-GB"/>
        </w:rPr>
      </w:pPr>
      <w:hyperlink w:anchor="_Toc6934702" w:history="1">
        <w:r w:rsidRPr="00367082">
          <w:rPr>
            <w:rStyle w:val="Hyperlink"/>
            <w:noProof/>
          </w:rPr>
          <w:t>Figure 10: File selection dialog</w:t>
        </w:r>
        <w:r>
          <w:rPr>
            <w:noProof/>
            <w:webHidden/>
          </w:rPr>
          <w:tab/>
        </w:r>
        <w:r>
          <w:rPr>
            <w:noProof/>
            <w:webHidden/>
          </w:rPr>
          <w:fldChar w:fldCharType="begin"/>
        </w:r>
        <w:r>
          <w:rPr>
            <w:noProof/>
            <w:webHidden/>
          </w:rPr>
          <w:instrText xml:space="preserve"> PAGEREF _Toc6934702 \h </w:instrText>
        </w:r>
        <w:r>
          <w:rPr>
            <w:noProof/>
            <w:webHidden/>
          </w:rPr>
        </w:r>
        <w:r>
          <w:rPr>
            <w:noProof/>
            <w:webHidden/>
          </w:rPr>
          <w:fldChar w:fldCharType="separate"/>
        </w:r>
        <w:r>
          <w:rPr>
            <w:noProof/>
            <w:webHidden/>
          </w:rPr>
          <w:t>19</w:t>
        </w:r>
        <w:r>
          <w:rPr>
            <w:noProof/>
            <w:webHidden/>
          </w:rPr>
          <w:fldChar w:fldCharType="end"/>
        </w:r>
      </w:hyperlink>
    </w:p>
    <w:p w14:paraId="4E108D43" w14:textId="53A550DC" w:rsidR="00F137A0" w:rsidRDefault="00F137A0">
      <w:pPr>
        <w:pStyle w:val="TableofFigures"/>
        <w:tabs>
          <w:tab w:val="right" w:leader="dot" w:pos="9016"/>
        </w:tabs>
        <w:rPr>
          <w:rFonts w:eastAsiaTheme="minorEastAsia"/>
          <w:noProof/>
          <w:lang w:eastAsia="en-GB"/>
        </w:rPr>
      </w:pPr>
      <w:hyperlink w:anchor="_Toc6934703" w:history="1">
        <w:r w:rsidRPr="00367082">
          <w:rPr>
            <w:rStyle w:val="Hyperlink"/>
            <w:noProof/>
          </w:rPr>
          <w:t>Figure 11: Results from standalone classification</w:t>
        </w:r>
        <w:r>
          <w:rPr>
            <w:noProof/>
            <w:webHidden/>
          </w:rPr>
          <w:tab/>
        </w:r>
        <w:r>
          <w:rPr>
            <w:noProof/>
            <w:webHidden/>
          </w:rPr>
          <w:fldChar w:fldCharType="begin"/>
        </w:r>
        <w:r>
          <w:rPr>
            <w:noProof/>
            <w:webHidden/>
          </w:rPr>
          <w:instrText xml:space="preserve"> PAGEREF _Toc6934703 \h </w:instrText>
        </w:r>
        <w:r>
          <w:rPr>
            <w:noProof/>
            <w:webHidden/>
          </w:rPr>
        </w:r>
        <w:r>
          <w:rPr>
            <w:noProof/>
            <w:webHidden/>
          </w:rPr>
          <w:fldChar w:fldCharType="separate"/>
        </w:r>
        <w:r>
          <w:rPr>
            <w:noProof/>
            <w:webHidden/>
          </w:rPr>
          <w:t>20</w:t>
        </w:r>
        <w:r>
          <w:rPr>
            <w:noProof/>
            <w:webHidden/>
          </w:rPr>
          <w:fldChar w:fldCharType="end"/>
        </w:r>
      </w:hyperlink>
    </w:p>
    <w:p w14:paraId="6C081CCD" w14:textId="6F545E69" w:rsidR="00F137A0" w:rsidRDefault="00F137A0">
      <w:pPr>
        <w:pStyle w:val="TableofFigures"/>
        <w:tabs>
          <w:tab w:val="right" w:leader="dot" w:pos="9016"/>
        </w:tabs>
        <w:rPr>
          <w:rFonts w:eastAsiaTheme="minorEastAsia"/>
          <w:noProof/>
          <w:lang w:eastAsia="en-GB"/>
        </w:rPr>
      </w:pPr>
      <w:hyperlink w:anchor="_Toc6934704" w:history="1">
        <w:r w:rsidRPr="00367082">
          <w:rPr>
            <w:rStyle w:val="Hyperlink"/>
            <w:noProof/>
          </w:rPr>
          <w:t>Figure 12: Heat map of aircraft probabilities</w:t>
        </w:r>
        <w:r>
          <w:rPr>
            <w:noProof/>
            <w:webHidden/>
          </w:rPr>
          <w:tab/>
        </w:r>
        <w:r>
          <w:rPr>
            <w:noProof/>
            <w:webHidden/>
          </w:rPr>
          <w:fldChar w:fldCharType="begin"/>
        </w:r>
        <w:r>
          <w:rPr>
            <w:noProof/>
            <w:webHidden/>
          </w:rPr>
          <w:instrText xml:space="preserve"> PAGEREF _Toc6934704 \h </w:instrText>
        </w:r>
        <w:r>
          <w:rPr>
            <w:noProof/>
            <w:webHidden/>
          </w:rPr>
        </w:r>
        <w:r>
          <w:rPr>
            <w:noProof/>
            <w:webHidden/>
          </w:rPr>
          <w:fldChar w:fldCharType="separate"/>
        </w:r>
        <w:r>
          <w:rPr>
            <w:noProof/>
            <w:webHidden/>
          </w:rPr>
          <w:t>21</w:t>
        </w:r>
        <w:r>
          <w:rPr>
            <w:noProof/>
            <w:webHidden/>
          </w:rPr>
          <w:fldChar w:fldCharType="end"/>
        </w:r>
      </w:hyperlink>
    </w:p>
    <w:p w14:paraId="0E45E008" w14:textId="501203F6" w:rsidR="00F137A0" w:rsidRDefault="00F137A0">
      <w:pPr>
        <w:pStyle w:val="TableofFigures"/>
        <w:tabs>
          <w:tab w:val="right" w:leader="dot" w:pos="9016"/>
        </w:tabs>
        <w:rPr>
          <w:rFonts w:eastAsiaTheme="minorEastAsia"/>
          <w:noProof/>
          <w:lang w:eastAsia="en-GB"/>
        </w:rPr>
      </w:pPr>
      <w:hyperlink w:anchor="_Toc6934705" w:history="1">
        <w:r w:rsidRPr="00367082">
          <w:rPr>
            <w:rStyle w:val="Hyperlink"/>
            <w:noProof/>
          </w:rPr>
          <w:t>Figure 13: Image search results</w:t>
        </w:r>
        <w:r>
          <w:rPr>
            <w:noProof/>
            <w:webHidden/>
          </w:rPr>
          <w:tab/>
        </w:r>
        <w:r>
          <w:rPr>
            <w:noProof/>
            <w:webHidden/>
          </w:rPr>
          <w:fldChar w:fldCharType="begin"/>
        </w:r>
        <w:r>
          <w:rPr>
            <w:noProof/>
            <w:webHidden/>
          </w:rPr>
          <w:instrText xml:space="preserve"> PAGEREF _Toc6934705 \h </w:instrText>
        </w:r>
        <w:r>
          <w:rPr>
            <w:noProof/>
            <w:webHidden/>
          </w:rPr>
        </w:r>
        <w:r>
          <w:rPr>
            <w:noProof/>
            <w:webHidden/>
          </w:rPr>
          <w:fldChar w:fldCharType="separate"/>
        </w:r>
        <w:r>
          <w:rPr>
            <w:noProof/>
            <w:webHidden/>
          </w:rPr>
          <w:t>22</w:t>
        </w:r>
        <w:r>
          <w:rPr>
            <w:noProof/>
            <w:webHidden/>
          </w:rPr>
          <w:fldChar w:fldCharType="end"/>
        </w:r>
      </w:hyperlink>
    </w:p>
    <w:p w14:paraId="29B05A9D" w14:textId="7ACD9A3D" w:rsidR="00F137A0" w:rsidRDefault="00F137A0">
      <w:pPr>
        <w:pStyle w:val="TableofFigures"/>
        <w:tabs>
          <w:tab w:val="right" w:leader="dot" w:pos="9016"/>
        </w:tabs>
        <w:rPr>
          <w:rFonts w:eastAsiaTheme="minorEastAsia"/>
          <w:noProof/>
          <w:lang w:eastAsia="en-GB"/>
        </w:rPr>
      </w:pPr>
      <w:hyperlink w:anchor="_Toc6934706" w:history="1">
        <w:r w:rsidRPr="00367082">
          <w:rPr>
            <w:rStyle w:val="Hyperlink"/>
            <w:noProof/>
          </w:rPr>
          <w:t>Figure 14: False positives from large image search</w:t>
        </w:r>
        <w:r>
          <w:rPr>
            <w:noProof/>
            <w:webHidden/>
          </w:rPr>
          <w:tab/>
        </w:r>
        <w:r>
          <w:rPr>
            <w:noProof/>
            <w:webHidden/>
          </w:rPr>
          <w:fldChar w:fldCharType="begin"/>
        </w:r>
        <w:r>
          <w:rPr>
            <w:noProof/>
            <w:webHidden/>
          </w:rPr>
          <w:instrText xml:space="preserve"> PAGEREF _Toc6934706 \h </w:instrText>
        </w:r>
        <w:r>
          <w:rPr>
            <w:noProof/>
            <w:webHidden/>
          </w:rPr>
        </w:r>
        <w:r>
          <w:rPr>
            <w:noProof/>
            <w:webHidden/>
          </w:rPr>
          <w:fldChar w:fldCharType="separate"/>
        </w:r>
        <w:r>
          <w:rPr>
            <w:noProof/>
            <w:webHidden/>
          </w:rPr>
          <w:t>22</w:t>
        </w:r>
        <w:r>
          <w:rPr>
            <w:noProof/>
            <w:webHidden/>
          </w:rPr>
          <w:fldChar w:fldCharType="end"/>
        </w:r>
      </w:hyperlink>
    </w:p>
    <w:p w14:paraId="6D910C5A" w14:textId="602F0E04" w:rsidR="00F137A0" w:rsidRDefault="00F137A0">
      <w:pPr>
        <w:pStyle w:val="TableofFigures"/>
        <w:tabs>
          <w:tab w:val="right" w:leader="dot" w:pos="9016"/>
        </w:tabs>
        <w:rPr>
          <w:rFonts w:eastAsiaTheme="minorEastAsia"/>
          <w:noProof/>
          <w:lang w:eastAsia="en-GB"/>
        </w:rPr>
      </w:pPr>
      <w:hyperlink w:anchor="_Toc6934707" w:history="1">
        <w:r w:rsidRPr="00367082">
          <w:rPr>
            <w:rStyle w:val="Hyperlink"/>
            <w:noProof/>
          </w:rPr>
          <w:t>Figure 15: Large image search with extremely high amount of false positives</w:t>
        </w:r>
        <w:r>
          <w:rPr>
            <w:noProof/>
            <w:webHidden/>
          </w:rPr>
          <w:tab/>
        </w:r>
        <w:r>
          <w:rPr>
            <w:noProof/>
            <w:webHidden/>
          </w:rPr>
          <w:fldChar w:fldCharType="begin"/>
        </w:r>
        <w:r>
          <w:rPr>
            <w:noProof/>
            <w:webHidden/>
          </w:rPr>
          <w:instrText xml:space="preserve"> PAGEREF _Toc6934707 \h </w:instrText>
        </w:r>
        <w:r>
          <w:rPr>
            <w:noProof/>
            <w:webHidden/>
          </w:rPr>
        </w:r>
        <w:r>
          <w:rPr>
            <w:noProof/>
            <w:webHidden/>
          </w:rPr>
          <w:fldChar w:fldCharType="separate"/>
        </w:r>
        <w:r>
          <w:rPr>
            <w:noProof/>
            <w:webHidden/>
          </w:rPr>
          <w:t>23</w:t>
        </w:r>
        <w:r>
          <w:rPr>
            <w:noProof/>
            <w:webHidden/>
          </w:rPr>
          <w:fldChar w:fldCharType="end"/>
        </w:r>
      </w:hyperlink>
    </w:p>
    <w:p w14:paraId="7093D84C" w14:textId="6FF37B4D" w:rsidR="00F137A0" w:rsidRDefault="00F137A0">
      <w:pPr>
        <w:pStyle w:val="TableofFigures"/>
        <w:tabs>
          <w:tab w:val="right" w:leader="dot" w:pos="9016"/>
        </w:tabs>
        <w:rPr>
          <w:rFonts w:eastAsiaTheme="minorEastAsia"/>
          <w:noProof/>
          <w:lang w:eastAsia="en-GB"/>
        </w:rPr>
      </w:pPr>
      <w:hyperlink w:anchor="_Toc6934708" w:history="1">
        <w:r w:rsidRPr="00367082">
          <w:rPr>
            <w:rStyle w:val="Hyperlink"/>
            <w:noProof/>
          </w:rPr>
          <w:t>Figure 16: Large image search results on same image as used in Figure 15 but with different search criteria</w:t>
        </w:r>
        <w:r>
          <w:rPr>
            <w:noProof/>
            <w:webHidden/>
          </w:rPr>
          <w:tab/>
        </w:r>
        <w:r>
          <w:rPr>
            <w:noProof/>
            <w:webHidden/>
          </w:rPr>
          <w:fldChar w:fldCharType="begin"/>
        </w:r>
        <w:r>
          <w:rPr>
            <w:noProof/>
            <w:webHidden/>
          </w:rPr>
          <w:instrText xml:space="preserve"> PAGEREF _Toc6934708 \h </w:instrText>
        </w:r>
        <w:r>
          <w:rPr>
            <w:noProof/>
            <w:webHidden/>
          </w:rPr>
        </w:r>
        <w:r>
          <w:rPr>
            <w:noProof/>
            <w:webHidden/>
          </w:rPr>
          <w:fldChar w:fldCharType="separate"/>
        </w:r>
        <w:r>
          <w:rPr>
            <w:noProof/>
            <w:webHidden/>
          </w:rPr>
          <w:t>23</w:t>
        </w:r>
        <w:r>
          <w:rPr>
            <w:noProof/>
            <w:webHidden/>
          </w:rPr>
          <w:fldChar w:fldCharType="end"/>
        </w:r>
      </w:hyperlink>
    </w:p>
    <w:p w14:paraId="72DDC255" w14:textId="3B364682" w:rsidR="00F137A0" w:rsidRDefault="00F137A0">
      <w:pPr>
        <w:pStyle w:val="TableofFigures"/>
        <w:tabs>
          <w:tab w:val="right" w:leader="dot" w:pos="9016"/>
        </w:tabs>
        <w:rPr>
          <w:rFonts w:eastAsiaTheme="minorEastAsia"/>
          <w:noProof/>
          <w:lang w:eastAsia="en-GB"/>
        </w:rPr>
      </w:pPr>
      <w:hyperlink w:anchor="_Toc6934709" w:history="1">
        <w:r w:rsidRPr="00367082">
          <w:rPr>
            <w:rStyle w:val="Hyperlink"/>
            <w:noProof/>
          </w:rPr>
          <w:t>Figure 17: Shows the UI that appears post classification</w:t>
        </w:r>
        <w:r>
          <w:rPr>
            <w:noProof/>
            <w:webHidden/>
          </w:rPr>
          <w:tab/>
        </w:r>
        <w:r>
          <w:rPr>
            <w:noProof/>
            <w:webHidden/>
          </w:rPr>
          <w:fldChar w:fldCharType="begin"/>
        </w:r>
        <w:r>
          <w:rPr>
            <w:noProof/>
            <w:webHidden/>
          </w:rPr>
          <w:instrText xml:space="preserve"> PAGEREF _Toc6934709 \h </w:instrText>
        </w:r>
        <w:r>
          <w:rPr>
            <w:noProof/>
            <w:webHidden/>
          </w:rPr>
        </w:r>
        <w:r>
          <w:rPr>
            <w:noProof/>
            <w:webHidden/>
          </w:rPr>
          <w:fldChar w:fldCharType="separate"/>
        </w:r>
        <w:r>
          <w:rPr>
            <w:noProof/>
            <w:webHidden/>
          </w:rPr>
          <w:t>24</w:t>
        </w:r>
        <w:r>
          <w:rPr>
            <w:noProof/>
            <w:webHidden/>
          </w:rPr>
          <w:fldChar w:fldCharType="end"/>
        </w:r>
      </w:hyperlink>
    </w:p>
    <w:p w14:paraId="1A154073" w14:textId="5FE0F5EF" w:rsidR="00E31228" w:rsidRPr="006A2A28" w:rsidRDefault="00F137A0" w:rsidP="008B6EF7">
      <w:pPr>
        <w:spacing w:line="240" w:lineRule="auto"/>
      </w:pPr>
      <w:r>
        <w:fldChar w:fldCharType="end"/>
      </w:r>
    </w:p>
    <w:sectPr w:rsidR="00E31228" w:rsidRPr="006A2A28">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762A6" w14:textId="77777777" w:rsidR="00FE1F12" w:rsidRDefault="00FE1F12" w:rsidP="000E0551">
      <w:pPr>
        <w:spacing w:after="0" w:line="240" w:lineRule="auto"/>
      </w:pPr>
      <w:r>
        <w:separator/>
      </w:r>
    </w:p>
  </w:endnote>
  <w:endnote w:type="continuationSeparator" w:id="0">
    <w:p w14:paraId="283A66CE" w14:textId="77777777" w:rsidR="00FE1F12" w:rsidRDefault="00FE1F12"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7D1AB51F" w:rsidR="00FE1F12" w:rsidRDefault="00FE1F12">
        <w:pPr>
          <w:pStyle w:val="Footer"/>
          <w:jc w:val="center"/>
        </w:pPr>
        <w:r>
          <w:fldChar w:fldCharType="begin"/>
        </w:r>
        <w:r>
          <w:instrText xml:space="preserve"> PAGE   \* MERGEFORMAT </w:instrText>
        </w:r>
        <w:r>
          <w:fldChar w:fldCharType="separate"/>
        </w:r>
        <w:r w:rsidR="00F137A0">
          <w:rPr>
            <w:noProof/>
          </w:rPr>
          <w:t>24</w:t>
        </w:r>
        <w:r>
          <w:rPr>
            <w:noProof/>
          </w:rPr>
          <w:fldChar w:fldCharType="end"/>
        </w:r>
      </w:p>
    </w:sdtContent>
  </w:sdt>
  <w:p w14:paraId="739A8D77" w14:textId="77777777" w:rsidR="00FE1F12" w:rsidRDefault="00FE1F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71E5F" w14:textId="77777777" w:rsidR="00FE1F12" w:rsidRDefault="00FE1F12" w:rsidP="000E0551">
      <w:pPr>
        <w:spacing w:after="0" w:line="240" w:lineRule="auto"/>
      </w:pPr>
      <w:r>
        <w:separator/>
      </w:r>
    </w:p>
  </w:footnote>
  <w:footnote w:type="continuationSeparator" w:id="0">
    <w:p w14:paraId="3B8FE8DA" w14:textId="77777777" w:rsidR="00FE1F12" w:rsidRDefault="00FE1F12"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FE1F12" w:rsidRDefault="00FE1F12">
    <w:pPr>
      <w:pStyle w:val="Header"/>
    </w:pPr>
    <w:r>
      <w:t>Final report</w:t>
    </w:r>
    <w:r>
      <w:tab/>
      <w:t>Identifying aircraft from above</w:t>
    </w:r>
    <w:r>
      <w:tab/>
      <w:t>Kai Roper-Blackman</w:t>
    </w:r>
  </w:p>
  <w:p w14:paraId="1396FF16" w14:textId="77777777" w:rsidR="00FE1F12" w:rsidRDefault="00FE1F1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06A33"/>
    <w:rsid w:val="00030141"/>
    <w:rsid w:val="000324D2"/>
    <w:rsid w:val="000653A0"/>
    <w:rsid w:val="0009316B"/>
    <w:rsid w:val="000A2AE6"/>
    <w:rsid w:val="000B63F0"/>
    <w:rsid w:val="000C03D1"/>
    <w:rsid w:val="000C2363"/>
    <w:rsid w:val="000C4B04"/>
    <w:rsid w:val="000D0130"/>
    <w:rsid w:val="000D0F71"/>
    <w:rsid w:val="000D744F"/>
    <w:rsid w:val="000E0551"/>
    <w:rsid w:val="000E06D3"/>
    <w:rsid w:val="000F458F"/>
    <w:rsid w:val="000F634D"/>
    <w:rsid w:val="00112818"/>
    <w:rsid w:val="001175DB"/>
    <w:rsid w:val="00120ECB"/>
    <w:rsid w:val="00134833"/>
    <w:rsid w:val="00141EBD"/>
    <w:rsid w:val="00150B61"/>
    <w:rsid w:val="00154D7B"/>
    <w:rsid w:val="00174FFE"/>
    <w:rsid w:val="00177B1F"/>
    <w:rsid w:val="00180EF6"/>
    <w:rsid w:val="00186B13"/>
    <w:rsid w:val="0019734A"/>
    <w:rsid w:val="001A3EFE"/>
    <w:rsid w:val="001A41C7"/>
    <w:rsid w:val="001C6621"/>
    <w:rsid w:val="001D40FC"/>
    <w:rsid w:val="001F4657"/>
    <w:rsid w:val="001F65F1"/>
    <w:rsid w:val="0020449B"/>
    <w:rsid w:val="00215A3B"/>
    <w:rsid w:val="00216768"/>
    <w:rsid w:val="0021789D"/>
    <w:rsid w:val="00223B2A"/>
    <w:rsid w:val="00247F6C"/>
    <w:rsid w:val="002507AC"/>
    <w:rsid w:val="0025296C"/>
    <w:rsid w:val="00252BB0"/>
    <w:rsid w:val="00262904"/>
    <w:rsid w:val="00267AF7"/>
    <w:rsid w:val="00272062"/>
    <w:rsid w:val="0027537B"/>
    <w:rsid w:val="00282C77"/>
    <w:rsid w:val="00283802"/>
    <w:rsid w:val="002853E8"/>
    <w:rsid w:val="002A427F"/>
    <w:rsid w:val="002B63DC"/>
    <w:rsid w:val="002B6766"/>
    <w:rsid w:val="002C795C"/>
    <w:rsid w:val="002D3C33"/>
    <w:rsid w:val="002E2503"/>
    <w:rsid w:val="002E5D2B"/>
    <w:rsid w:val="002E6DB1"/>
    <w:rsid w:val="002F5062"/>
    <w:rsid w:val="003075BD"/>
    <w:rsid w:val="00327FD4"/>
    <w:rsid w:val="003517B6"/>
    <w:rsid w:val="003664A6"/>
    <w:rsid w:val="0037095E"/>
    <w:rsid w:val="00375FF1"/>
    <w:rsid w:val="00381F21"/>
    <w:rsid w:val="003B5E72"/>
    <w:rsid w:val="003C04A6"/>
    <w:rsid w:val="003D39BB"/>
    <w:rsid w:val="003D6BA8"/>
    <w:rsid w:val="003D7E8A"/>
    <w:rsid w:val="003F1F9B"/>
    <w:rsid w:val="003F2B37"/>
    <w:rsid w:val="00402237"/>
    <w:rsid w:val="0041273C"/>
    <w:rsid w:val="00415F30"/>
    <w:rsid w:val="00424290"/>
    <w:rsid w:val="0043080A"/>
    <w:rsid w:val="00442C8D"/>
    <w:rsid w:val="00454660"/>
    <w:rsid w:val="00465F80"/>
    <w:rsid w:val="00475A83"/>
    <w:rsid w:val="00490408"/>
    <w:rsid w:val="00490D6F"/>
    <w:rsid w:val="004D528B"/>
    <w:rsid w:val="004F69F3"/>
    <w:rsid w:val="00501095"/>
    <w:rsid w:val="0050156B"/>
    <w:rsid w:val="00507FB7"/>
    <w:rsid w:val="00530F99"/>
    <w:rsid w:val="0053777F"/>
    <w:rsid w:val="00564753"/>
    <w:rsid w:val="0057205A"/>
    <w:rsid w:val="005A55E3"/>
    <w:rsid w:val="005B39B5"/>
    <w:rsid w:val="005B6A8C"/>
    <w:rsid w:val="005C6A69"/>
    <w:rsid w:val="005F139D"/>
    <w:rsid w:val="00601DF1"/>
    <w:rsid w:val="00614DBC"/>
    <w:rsid w:val="00630DA7"/>
    <w:rsid w:val="006411A2"/>
    <w:rsid w:val="00654E75"/>
    <w:rsid w:val="00675081"/>
    <w:rsid w:val="006821D9"/>
    <w:rsid w:val="00683808"/>
    <w:rsid w:val="00684F15"/>
    <w:rsid w:val="00694127"/>
    <w:rsid w:val="00694802"/>
    <w:rsid w:val="006977D1"/>
    <w:rsid w:val="006A0976"/>
    <w:rsid w:val="006A2148"/>
    <w:rsid w:val="006A2A28"/>
    <w:rsid w:val="006A6C2C"/>
    <w:rsid w:val="006C6836"/>
    <w:rsid w:val="006E1211"/>
    <w:rsid w:val="006E25D0"/>
    <w:rsid w:val="006E6DD7"/>
    <w:rsid w:val="006F1671"/>
    <w:rsid w:val="006F61A9"/>
    <w:rsid w:val="00710E57"/>
    <w:rsid w:val="007169B1"/>
    <w:rsid w:val="007463DE"/>
    <w:rsid w:val="00760E8A"/>
    <w:rsid w:val="00785DD7"/>
    <w:rsid w:val="007900A3"/>
    <w:rsid w:val="007E0B18"/>
    <w:rsid w:val="007E3E0A"/>
    <w:rsid w:val="007F061A"/>
    <w:rsid w:val="00803B42"/>
    <w:rsid w:val="00811CBA"/>
    <w:rsid w:val="00815069"/>
    <w:rsid w:val="00856DF5"/>
    <w:rsid w:val="00865DD6"/>
    <w:rsid w:val="00893FD4"/>
    <w:rsid w:val="00894CD3"/>
    <w:rsid w:val="008B0F0B"/>
    <w:rsid w:val="008B1EC7"/>
    <w:rsid w:val="008B6C1B"/>
    <w:rsid w:val="008B6EF7"/>
    <w:rsid w:val="008B739D"/>
    <w:rsid w:val="008C7A03"/>
    <w:rsid w:val="008D62CD"/>
    <w:rsid w:val="008E0078"/>
    <w:rsid w:val="008F0318"/>
    <w:rsid w:val="008F0496"/>
    <w:rsid w:val="0090511B"/>
    <w:rsid w:val="0091659B"/>
    <w:rsid w:val="009167F1"/>
    <w:rsid w:val="00926F6A"/>
    <w:rsid w:val="009649A0"/>
    <w:rsid w:val="00964D64"/>
    <w:rsid w:val="009736C0"/>
    <w:rsid w:val="00977559"/>
    <w:rsid w:val="009806BA"/>
    <w:rsid w:val="009866EC"/>
    <w:rsid w:val="009920EA"/>
    <w:rsid w:val="009A0566"/>
    <w:rsid w:val="009A26F3"/>
    <w:rsid w:val="009A3CD4"/>
    <w:rsid w:val="009A40A1"/>
    <w:rsid w:val="009A7071"/>
    <w:rsid w:val="009B4C46"/>
    <w:rsid w:val="009C2466"/>
    <w:rsid w:val="009D7041"/>
    <w:rsid w:val="009E1D04"/>
    <w:rsid w:val="009E47BD"/>
    <w:rsid w:val="009E60F2"/>
    <w:rsid w:val="00A12080"/>
    <w:rsid w:val="00A14DF1"/>
    <w:rsid w:val="00A62CBE"/>
    <w:rsid w:val="00A668D8"/>
    <w:rsid w:val="00A8370F"/>
    <w:rsid w:val="00A83EA9"/>
    <w:rsid w:val="00AC4D27"/>
    <w:rsid w:val="00AC73FE"/>
    <w:rsid w:val="00AE222D"/>
    <w:rsid w:val="00AE27B7"/>
    <w:rsid w:val="00B00468"/>
    <w:rsid w:val="00B023DC"/>
    <w:rsid w:val="00B33F89"/>
    <w:rsid w:val="00B34753"/>
    <w:rsid w:val="00B50C10"/>
    <w:rsid w:val="00B60A1C"/>
    <w:rsid w:val="00B7203B"/>
    <w:rsid w:val="00B73D45"/>
    <w:rsid w:val="00B74428"/>
    <w:rsid w:val="00B75E36"/>
    <w:rsid w:val="00B91FC6"/>
    <w:rsid w:val="00BA2C40"/>
    <w:rsid w:val="00BB0DAF"/>
    <w:rsid w:val="00BC03F7"/>
    <w:rsid w:val="00BC0D53"/>
    <w:rsid w:val="00BC7377"/>
    <w:rsid w:val="00BD0F19"/>
    <w:rsid w:val="00BE1B67"/>
    <w:rsid w:val="00BE7C0C"/>
    <w:rsid w:val="00BF7AB3"/>
    <w:rsid w:val="00C34127"/>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10FC"/>
    <w:rsid w:val="00D444B8"/>
    <w:rsid w:val="00D948B2"/>
    <w:rsid w:val="00DA26FA"/>
    <w:rsid w:val="00DB0515"/>
    <w:rsid w:val="00DB4C87"/>
    <w:rsid w:val="00DB6EED"/>
    <w:rsid w:val="00DC6735"/>
    <w:rsid w:val="00DD0807"/>
    <w:rsid w:val="00DD2A8D"/>
    <w:rsid w:val="00DE5905"/>
    <w:rsid w:val="00E24370"/>
    <w:rsid w:val="00E31228"/>
    <w:rsid w:val="00E458A6"/>
    <w:rsid w:val="00E47A1C"/>
    <w:rsid w:val="00E61041"/>
    <w:rsid w:val="00E70778"/>
    <w:rsid w:val="00E70CA4"/>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137A0"/>
    <w:rsid w:val="00F226BE"/>
    <w:rsid w:val="00F336A1"/>
    <w:rsid w:val="00F350B7"/>
    <w:rsid w:val="00F51561"/>
    <w:rsid w:val="00F758B3"/>
    <w:rsid w:val="00F87CEC"/>
    <w:rsid w:val="00F966CB"/>
    <w:rsid w:val="00F974E1"/>
    <w:rsid w:val="00FA41D6"/>
    <w:rsid w:val="00FB3AC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M:\capstone_project\Documents\Final%20Repor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greyatom/what-is-underfitting-and-overfitting-in-machine-learning-and-how-to-deal-with-it-6803a989c76"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edium.com/deep-math-machine-learning-ai/chapter-3-support-vector-machine-with-math-47d6193c82b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cs.scipy.org/doc/numpy-1.13.0/user/whatisnump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D7B6E-3735-4FE8-AF95-6D643F68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7125</TotalTime>
  <Pages>30</Pages>
  <Words>9979</Words>
  <Characters>50495</Characters>
  <Application>Microsoft Office Word</Application>
  <DocSecurity>0</DocSecurity>
  <Lines>918</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38</cp:revision>
  <dcterms:created xsi:type="dcterms:W3CDTF">2019-03-08T14:19:00Z</dcterms:created>
  <dcterms:modified xsi:type="dcterms:W3CDTF">2019-04-23T17:04:00Z</dcterms:modified>
</cp:coreProperties>
</file>