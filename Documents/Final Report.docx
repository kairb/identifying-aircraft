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8A7ED" w14:textId="6DB82747" w:rsidR="00E91164" w:rsidRDefault="00E91164" w:rsidP="00E91164">
      <w:pPr>
        <w:jc w:val="center"/>
        <w:rPr>
          <w:sz w:val="40"/>
          <w:szCs w:val="40"/>
        </w:rPr>
      </w:pPr>
      <w:r>
        <w:rPr>
          <w:sz w:val="40"/>
          <w:szCs w:val="40"/>
        </w:rPr>
        <w:t>Title: Identifying aircraft from above</w:t>
      </w:r>
    </w:p>
    <w:p w14:paraId="36250032" w14:textId="4CC7C567" w:rsidR="00CB50A8" w:rsidRDefault="00E91164" w:rsidP="00E91164">
      <w:pPr>
        <w:jc w:val="center"/>
        <w:rPr>
          <w:sz w:val="40"/>
          <w:szCs w:val="40"/>
        </w:rPr>
      </w:pPr>
      <w:r>
        <w:rPr>
          <w:sz w:val="40"/>
          <w:szCs w:val="40"/>
        </w:rPr>
        <w:t>Name: Kai Roper-Blackman</w:t>
      </w:r>
    </w:p>
    <w:p w14:paraId="26ECEEF0" w14:textId="559EC316" w:rsidR="00E91164" w:rsidRDefault="00E91164" w:rsidP="00E91164">
      <w:pPr>
        <w:jc w:val="center"/>
        <w:rPr>
          <w:sz w:val="40"/>
          <w:szCs w:val="40"/>
        </w:rPr>
      </w:pPr>
      <w:r>
        <w:rPr>
          <w:sz w:val="40"/>
          <w:szCs w:val="40"/>
        </w:rPr>
        <w:t>Registration Number: 1602999</w:t>
      </w:r>
    </w:p>
    <w:p w14:paraId="46AF10D6" w14:textId="204E0C19" w:rsidR="00E91164" w:rsidRDefault="00E91164" w:rsidP="00E91164">
      <w:pPr>
        <w:jc w:val="center"/>
        <w:rPr>
          <w:sz w:val="40"/>
          <w:szCs w:val="40"/>
        </w:rPr>
      </w:pPr>
      <w:r>
        <w:rPr>
          <w:sz w:val="40"/>
          <w:szCs w:val="40"/>
        </w:rPr>
        <w:t>Supervisor(s): Adrian Clarke, Sebastian Halder</w:t>
      </w:r>
    </w:p>
    <w:p w14:paraId="6D32DD3E" w14:textId="57DB562E" w:rsidR="00E91164" w:rsidRDefault="00E91164" w:rsidP="00E91164">
      <w:pPr>
        <w:jc w:val="center"/>
        <w:rPr>
          <w:sz w:val="40"/>
          <w:szCs w:val="40"/>
        </w:rPr>
      </w:pPr>
      <w:r>
        <w:rPr>
          <w:sz w:val="40"/>
          <w:szCs w:val="40"/>
        </w:rPr>
        <w:t>Second assessor: Luca Citi</w:t>
      </w:r>
    </w:p>
    <w:p w14:paraId="05045A06" w14:textId="51CED784" w:rsidR="00BA2C40" w:rsidRDefault="00E91164" w:rsidP="00BA2C40">
      <w:pPr>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pPr>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pPr>
            <w:pStyle w:val="TOCHeading"/>
          </w:pPr>
          <w:r>
            <w:t>Contents</w:t>
          </w:r>
        </w:p>
        <w:p w14:paraId="090B0FB4" w14:textId="4777957A" w:rsidR="00FB3AC1" w:rsidRDefault="00BA2C4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315802" w:history="1">
            <w:r w:rsidR="00FB3AC1" w:rsidRPr="00CD48A1">
              <w:rPr>
                <w:rStyle w:val="Hyperlink"/>
                <w:noProof/>
              </w:rPr>
              <w:t>Acknowledgements</w:t>
            </w:r>
            <w:r w:rsidR="00FB3AC1">
              <w:rPr>
                <w:noProof/>
                <w:webHidden/>
              </w:rPr>
              <w:tab/>
            </w:r>
            <w:r w:rsidR="00FB3AC1">
              <w:rPr>
                <w:noProof/>
                <w:webHidden/>
              </w:rPr>
              <w:fldChar w:fldCharType="begin"/>
            </w:r>
            <w:r w:rsidR="00FB3AC1">
              <w:rPr>
                <w:noProof/>
                <w:webHidden/>
              </w:rPr>
              <w:instrText xml:space="preserve"> PAGEREF _Toc6315802 \h </w:instrText>
            </w:r>
            <w:r w:rsidR="00FB3AC1">
              <w:rPr>
                <w:noProof/>
                <w:webHidden/>
              </w:rPr>
            </w:r>
            <w:r w:rsidR="00FB3AC1">
              <w:rPr>
                <w:noProof/>
                <w:webHidden/>
              </w:rPr>
              <w:fldChar w:fldCharType="separate"/>
            </w:r>
            <w:r w:rsidR="00FB3AC1">
              <w:rPr>
                <w:noProof/>
                <w:webHidden/>
              </w:rPr>
              <w:t>3</w:t>
            </w:r>
            <w:r w:rsidR="00FB3AC1">
              <w:rPr>
                <w:noProof/>
                <w:webHidden/>
              </w:rPr>
              <w:fldChar w:fldCharType="end"/>
            </w:r>
          </w:hyperlink>
        </w:p>
        <w:p w14:paraId="08662929" w14:textId="782306F5" w:rsidR="00FB3AC1" w:rsidRDefault="009E60F2">
          <w:pPr>
            <w:pStyle w:val="TOC1"/>
            <w:tabs>
              <w:tab w:val="right" w:leader="dot" w:pos="9016"/>
            </w:tabs>
            <w:rPr>
              <w:rFonts w:eastAsiaTheme="minorEastAsia"/>
              <w:noProof/>
              <w:lang w:eastAsia="en-GB"/>
            </w:rPr>
          </w:pPr>
          <w:hyperlink w:anchor="_Toc6315803" w:history="1">
            <w:r w:rsidR="00FB3AC1" w:rsidRPr="00CD48A1">
              <w:rPr>
                <w:rStyle w:val="Hyperlink"/>
                <w:noProof/>
              </w:rPr>
              <w:t>Abstract</w:t>
            </w:r>
            <w:r w:rsidR="00FB3AC1">
              <w:rPr>
                <w:noProof/>
                <w:webHidden/>
              </w:rPr>
              <w:tab/>
            </w:r>
            <w:r w:rsidR="00FB3AC1">
              <w:rPr>
                <w:noProof/>
                <w:webHidden/>
              </w:rPr>
              <w:fldChar w:fldCharType="begin"/>
            </w:r>
            <w:r w:rsidR="00FB3AC1">
              <w:rPr>
                <w:noProof/>
                <w:webHidden/>
              </w:rPr>
              <w:instrText xml:space="preserve"> PAGEREF _Toc6315803 \h </w:instrText>
            </w:r>
            <w:r w:rsidR="00FB3AC1">
              <w:rPr>
                <w:noProof/>
                <w:webHidden/>
              </w:rPr>
            </w:r>
            <w:r w:rsidR="00FB3AC1">
              <w:rPr>
                <w:noProof/>
                <w:webHidden/>
              </w:rPr>
              <w:fldChar w:fldCharType="separate"/>
            </w:r>
            <w:r w:rsidR="00FB3AC1">
              <w:rPr>
                <w:noProof/>
                <w:webHidden/>
              </w:rPr>
              <w:t>4</w:t>
            </w:r>
            <w:r w:rsidR="00FB3AC1">
              <w:rPr>
                <w:noProof/>
                <w:webHidden/>
              </w:rPr>
              <w:fldChar w:fldCharType="end"/>
            </w:r>
          </w:hyperlink>
        </w:p>
        <w:p w14:paraId="5245C948" w14:textId="6EBB2E0C" w:rsidR="00FB3AC1" w:rsidRDefault="009E60F2">
          <w:pPr>
            <w:pStyle w:val="TOC1"/>
            <w:tabs>
              <w:tab w:val="right" w:leader="dot" w:pos="9016"/>
            </w:tabs>
            <w:rPr>
              <w:rFonts w:eastAsiaTheme="minorEastAsia"/>
              <w:noProof/>
              <w:lang w:eastAsia="en-GB"/>
            </w:rPr>
          </w:pPr>
          <w:hyperlink w:anchor="_Toc6315804" w:history="1">
            <w:r w:rsidR="00FB3AC1" w:rsidRPr="00CD48A1">
              <w:rPr>
                <w:rStyle w:val="Hyperlink"/>
                <w:noProof/>
              </w:rPr>
              <w:t>List of Symbols</w:t>
            </w:r>
            <w:r w:rsidR="00FB3AC1">
              <w:rPr>
                <w:noProof/>
                <w:webHidden/>
              </w:rPr>
              <w:tab/>
            </w:r>
            <w:r w:rsidR="00FB3AC1">
              <w:rPr>
                <w:noProof/>
                <w:webHidden/>
              </w:rPr>
              <w:fldChar w:fldCharType="begin"/>
            </w:r>
            <w:r w:rsidR="00FB3AC1">
              <w:rPr>
                <w:noProof/>
                <w:webHidden/>
              </w:rPr>
              <w:instrText xml:space="preserve"> PAGEREF _Toc6315804 \h </w:instrText>
            </w:r>
            <w:r w:rsidR="00FB3AC1">
              <w:rPr>
                <w:noProof/>
                <w:webHidden/>
              </w:rPr>
            </w:r>
            <w:r w:rsidR="00FB3AC1">
              <w:rPr>
                <w:noProof/>
                <w:webHidden/>
              </w:rPr>
              <w:fldChar w:fldCharType="separate"/>
            </w:r>
            <w:r w:rsidR="00FB3AC1">
              <w:rPr>
                <w:noProof/>
                <w:webHidden/>
              </w:rPr>
              <w:t>5</w:t>
            </w:r>
            <w:r w:rsidR="00FB3AC1">
              <w:rPr>
                <w:noProof/>
                <w:webHidden/>
              </w:rPr>
              <w:fldChar w:fldCharType="end"/>
            </w:r>
          </w:hyperlink>
        </w:p>
        <w:p w14:paraId="5A47C29F" w14:textId="326960BF" w:rsidR="00FB3AC1" w:rsidRDefault="009E60F2">
          <w:pPr>
            <w:pStyle w:val="TOC1"/>
            <w:tabs>
              <w:tab w:val="right" w:leader="dot" w:pos="9016"/>
            </w:tabs>
            <w:rPr>
              <w:rFonts w:eastAsiaTheme="minorEastAsia"/>
              <w:noProof/>
              <w:lang w:eastAsia="en-GB"/>
            </w:rPr>
          </w:pPr>
          <w:hyperlink w:anchor="_Toc6315805" w:history="1">
            <w:r w:rsidR="00FB3AC1" w:rsidRPr="00CD48A1">
              <w:rPr>
                <w:rStyle w:val="Hyperlink"/>
                <w:noProof/>
              </w:rPr>
              <w:t>Project Aims and Objectives</w:t>
            </w:r>
            <w:r w:rsidR="00FB3AC1">
              <w:rPr>
                <w:noProof/>
                <w:webHidden/>
              </w:rPr>
              <w:tab/>
            </w:r>
            <w:r w:rsidR="00FB3AC1">
              <w:rPr>
                <w:noProof/>
                <w:webHidden/>
              </w:rPr>
              <w:fldChar w:fldCharType="begin"/>
            </w:r>
            <w:r w:rsidR="00FB3AC1">
              <w:rPr>
                <w:noProof/>
                <w:webHidden/>
              </w:rPr>
              <w:instrText xml:space="preserve"> PAGEREF _Toc6315805 \h </w:instrText>
            </w:r>
            <w:r w:rsidR="00FB3AC1">
              <w:rPr>
                <w:noProof/>
                <w:webHidden/>
              </w:rPr>
            </w:r>
            <w:r w:rsidR="00FB3AC1">
              <w:rPr>
                <w:noProof/>
                <w:webHidden/>
              </w:rPr>
              <w:fldChar w:fldCharType="separate"/>
            </w:r>
            <w:r w:rsidR="00FB3AC1">
              <w:rPr>
                <w:noProof/>
                <w:webHidden/>
              </w:rPr>
              <w:t>6</w:t>
            </w:r>
            <w:r w:rsidR="00FB3AC1">
              <w:rPr>
                <w:noProof/>
                <w:webHidden/>
              </w:rPr>
              <w:fldChar w:fldCharType="end"/>
            </w:r>
          </w:hyperlink>
        </w:p>
        <w:p w14:paraId="0E022415" w14:textId="41FDB224" w:rsidR="00FB3AC1" w:rsidRDefault="009E60F2">
          <w:pPr>
            <w:pStyle w:val="TOC2"/>
            <w:tabs>
              <w:tab w:val="right" w:leader="dot" w:pos="9016"/>
            </w:tabs>
            <w:rPr>
              <w:rFonts w:eastAsiaTheme="minorEastAsia"/>
              <w:noProof/>
              <w:lang w:eastAsia="en-GB"/>
            </w:rPr>
          </w:pPr>
          <w:hyperlink w:anchor="_Toc6315806" w:history="1">
            <w:r w:rsidR="00FB3AC1" w:rsidRPr="00CD48A1">
              <w:rPr>
                <w:rStyle w:val="Hyperlink"/>
                <w:noProof/>
              </w:rPr>
              <w:t>Primary Objectives</w:t>
            </w:r>
            <w:r w:rsidR="00FB3AC1">
              <w:rPr>
                <w:noProof/>
                <w:webHidden/>
              </w:rPr>
              <w:tab/>
            </w:r>
            <w:r w:rsidR="00FB3AC1">
              <w:rPr>
                <w:noProof/>
                <w:webHidden/>
              </w:rPr>
              <w:fldChar w:fldCharType="begin"/>
            </w:r>
            <w:r w:rsidR="00FB3AC1">
              <w:rPr>
                <w:noProof/>
                <w:webHidden/>
              </w:rPr>
              <w:instrText xml:space="preserve"> PAGEREF _Toc6315806 \h </w:instrText>
            </w:r>
            <w:r w:rsidR="00FB3AC1">
              <w:rPr>
                <w:noProof/>
                <w:webHidden/>
              </w:rPr>
            </w:r>
            <w:r w:rsidR="00FB3AC1">
              <w:rPr>
                <w:noProof/>
                <w:webHidden/>
              </w:rPr>
              <w:fldChar w:fldCharType="separate"/>
            </w:r>
            <w:r w:rsidR="00FB3AC1">
              <w:rPr>
                <w:noProof/>
                <w:webHidden/>
              </w:rPr>
              <w:t>6</w:t>
            </w:r>
            <w:r w:rsidR="00FB3AC1">
              <w:rPr>
                <w:noProof/>
                <w:webHidden/>
              </w:rPr>
              <w:fldChar w:fldCharType="end"/>
            </w:r>
          </w:hyperlink>
        </w:p>
        <w:p w14:paraId="032EF6B3" w14:textId="5611A653" w:rsidR="00FB3AC1" w:rsidRDefault="009E60F2">
          <w:pPr>
            <w:pStyle w:val="TOC2"/>
            <w:tabs>
              <w:tab w:val="right" w:leader="dot" w:pos="9016"/>
            </w:tabs>
            <w:rPr>
              <w:rFonts w:eastAsiaTheme="minorEastAsia"/>
              <w:noProof/>
              <w:lang w:eastAsia="en-GB"/>
            </w:rPr>
          </w:pPr>
          <w:hyperlink w:anchor="_Toc6315807" w:history="1">
            <w:r w:rsidR="00FB3AC1" w:rsidRPr="00CD48A1">
              <w:rPr>
                <w:rStyle w:val="Hyperlink"/>
                <w:noProof/>
              </w:rPr>
              <w:t>Additional goals</w:t>
            </w:r>
            <w:r w:rsidR="00FB3AC1">
              <w:rPr>
                <w:noProof/>
                <w:webHidden/>
              </w:rPr>
              <w:tab/>
            </w:r>
            <w:r w:rsidR="00FB3AC1">
              <w:rPr>
                <w:noProof/>
                <w:webHidden/>
              </w:rPr>
              <w:fldChar w:fldCharType="begin"/>
            </w:r>
            <w:r w:rsidR="00FB3AC1">
              <w:rPr>
                <w:noProof/>
                <w:webHidden/>
              </w:rPr>
              <w:instrText xml:space="preserve"> PAGEREF _Toc6315807 \h </w:instrText>
            </w:r>
            <w:r w:rsidR="00FB3AC1">
              <w:rPr>
                <w:noProof/>
                <w:webHidden/>
              </w:rPr>
            </w:r>
            <w:r w:rsidR="00FB3AC1">
              <w:rPr>
                <w:noProof/>
                <w:webHidden/>
              </w:rPr>
              <w:fldChar w:fldCharType="separate"/>
            </w:r>
            <w:r w:rsidR="00FB3AC1">
              <w:rPr>
                <w:noProof/>
                <w:webHidden/>
              </w:rPr>
              <w:t>6</w:t>
            </w:r>
            <w:r w:rsidR="00FB3AC1">
              <w:rPr>
                <w:noProof/>
                <w:webHidden/>
              </w:rPr>
              <w:fldChar w:fldCharType="end"/>
            </w:r>
          </w:hyperlink>
        </w:p>
        <w:p w14:paraId="3BBAE5ED" w14:textId="313639FE" w:rsidR="00FB3AC1" w:rsidRDefault="009E60F2">
          <w:pPr>
            <w:pStyle w:val="TOC1"/>
            <w:tabs>
              <w:tab w:val="right" w:leader="dot" w:pos="9016"/>
            </w:tabs>
            <w:rPr>
              <w:rFonts w:eastAsiaTheme="minorEastAsia"/>
              <w:noProof/>
              <w:lang w:eastAsia="en-GB"/>
            </w:rPr>
          </w:pPr>
          <w:hyperlink w:anchor="_Toc6315808" w:history="1">
            <w:r w:rsidR="00FB3AC1" w:rsidRPr="00CD48A1">
              <w:rPr>
                <w:rStyle w:val="Hyperlink"/>
                <w:noProof/>
              </w:rPr>
              <w:t>Methods</w:t>
            </w:r>
            <w:r w:rsidR="00FB3AC1">
              <w:rPr>
                <w:noProof/>
                <w:webHidden/>
              </w:rPr>
              <w:tab/>
            </w:r>
            <w:r w:rsidR="00FB3AC1">
              <w:rPr>
                <w:noProof/>
                <w:webHidden/>
              </w:rPr>
              <w:fldChar w:fldCharType="begin"/>
            </w:r>
            <w:r w:rsidR="00FB3AC1">
              <w:rPr>
                <w:noProof/>
                <w:webHidden/>
              </w:rPr>
              <w:instrText xml:space="preserve"> PAGEREF _Toc6315808 \h </w:instrText>
            </w:r>
            <w:r w:rsidR="00FB3AC1">
              <w:rPr>
                <w:noProof/>
                <w:webHidden/>
              </w:rPr>
            </w:r>
            <w:r w:rsidR="00FB3AC1">
              <w:rPr>
                <w:noProof/>
                <w:webHidden/>
              </w:rPr>
              <w:fldChar w:fldCharType="separate"/>
            </w:r>
            <w:r w:rsidR="00FB3AC1">
              <w:rPr>
                <w:noProof/>
                <w:webHidden/>
              </w:rPr>
              <w:t>7</w:t>
            </w:r>
            <w:r w:rsidR="00FB3AC1">
              <w:rPr>
                <w:noProof/>
                <w:webHidden/>
              </w:rPr>
              <w:fldChar w:fldCharType="end"/>
            </w:r>
          </w:hyperlink>
        </w:p>
        <w:p w14:paraId="0C139815" w14:textId="7F238A22" w:rsidR="00FB3AC1" w:rsidRDefault="009E60F2">
          <w:pPr>
            <w:pStyle w:val="TOC2"/>
            <w:tabs>
              <w:tab w:val="right" w:leader="dot" w:pos="9016"/>
            </w:tabs>
            <w:rPr>
              <w:rFonts w:eastAsiaTheme="minorEastAsia"/>
              <w:noProof/>
              <w:lang w:eastAsia="en-GB"/>
            </w:rPr>
          </w:pPr>
          <w:hyperlink w:anchor="_Toc6315809" w:history="1">
            <w:r w:rsidR="00FB3AC1" w:rsidRPr="00CD48A1">
              <w:rPr>
                <w:rStyle w:val="Hyperlink"/>
                <w:noProof/>
              </w:rPr>
              <w:t>Internal and External Libraries</w:t>
            </w:r>
            <w:r w:rsidR="00FB3AC1">
              <w:rPr>
                <w:noProof/>
                <w:webHidden/>
              </w:rPr>
              <w:tab/>
            </w:r>
            <w:r w:rsidR="00FB3AC1">
              <w:rPr>
                <w:noProof/>
                <w:webHidden/>
              </w:rPr>
              <w:fldChar w:fldCharType="begin"/>
            </w:r>
            <w:r w:rsidR="00FB3AC1">
              <w:rPr>
                <w:noProof/>
                <w:webHidden/>
              </w:rPr>
              <w:instrText xml:space="preserve"> PAGEREF _Toc6315809 \h </w:instrText>
            </w:r>
            <w:r w:rsidR="00FB3AC1">
              <w:rPr>
                <w:noProof/>
                <w:webHidden/>
              </w:rPr>
            </w:r>
            <w:r w:rsidR="00FB3AC1">
              <w:rPr>
                <w:noProof/>
                <w:webHidden/>
              </w:rPr>
              <w:fldChar w:fldCharType="separate"/>
            </w:r>
            <w:r w:rsidR="00FB3AC1">
              <w:rPr>
                <w:noProof/>
                <w:webHidden/>
              </w:rPr>
              <w:t>7</w:t>
            </w:r>
            <w:r w:rsidR="00FB3AC1">
              <w:rPr>
                <w:noProof/>
                <w:webHidden/>
              </w:rPr>
              <w:fldChar w:fldCharType="end"/>
            </w:r>
          </w:hyperlink>
        </w:p>
        <w:p w14:paraId="66BE2615" w14:textId="724A0C37" w:rsidR="00FB3AC1" w:rsidRDefault="009E60F2">
          <w:pPr>
            <w:pStyle w:val="TOC2"/>
            <w:tabs>
              <w:tab w:val="right" w:leader="dot" w:pos="9016"/>
            </w:tabs>
            <w:rPr>
              <w:rFonts w:eastAsiaTheme="minorEastAsia"/>
              <w:noProof/>
              <w:lang w:eastAsia="en-GB"/>
            </w:rPr>
          </w:pPr>
          <w:hyperlink w:anchor="_Toc6315810" w:history="1">
            <w:r w:rsidR="00FB3AC1" w:rsidRPr="00CD48A1">
              <w:rPr>
                <w:rStyle w:val="Hyperlink"/>
                <w:noProof/>
              </w:rPr>
              <w:t>Data set</w:t>
            </w:r>
            <w:r w:rsidR="00FB3AC1">
              <w:rPr>
                <w:noProof/>
                <w:webHidden/>
              </w:rPr>
              <w:tab/>
            </w:r>
            <w:r w:rsidR="00FB3AC1">
              <w:rPr>
                <w:noProof/>
                <w:webHidden/>
              </w:rPr>
              <w:fldChar w:fldCharType="begin"/>
            </w:r>
            <w:r w:rsidR="00FB3AC1">
              <w:rPr>
                <w:noProof/>
                <w:webHidden/>
              </w:rPr>
              <w:instrText xml:space="preserve"> PAGEREF _Toc6315810 \h </w:instrText>
            </w:r>
            <w:r w:rsidR="00FB3AC1">
              <w:rPr>
                <w:noProof/>
                <w:webHidden/>
              </w:rPr>
            </w:r>
            <w:r w:rsidR="00FB3AC1">
              <w:rPr>
                <w:noProof/>
                <w:webHidden/>
              </w:rPr>
              <w:fldChar w:fldCharType="separate"/>
            </w:r>
            <w:r w:rsidR="00FB3AC1">
              <w:rPr>
                <w:noProof/>
                <w:webHidden/>
              </w:rPr>
              <w:t>9</w:t>
            </w:r>
            <w:r w:rsidR="00FB3AC1">
              <w:rPr>
                <w:noProof/>
                <w:webHidden/>
              </w:rPr>
              <w:fldChar w:fldCharType="end"/>
            </w:r>
          </w:hyperlink>
        </w:p>
        <w:p w14:paraId="27C7E645" w14:textId="6D50FB64" w:rsidR="00FB3AC1" w:rsidRDefault="009E60F2">
          <w:pPr>
            <w:pStyle w:val="TOC3"/>
            <w:tabs>
              <w:tab w:val="right" w:leader="dot" w:pos="9016"/>
            </w:tabs>
            <w:rPr>
              <w:rFonts w:eastAsiaTheme="minorEastAsia"/>
              <w:noProof/>
              <w:lang w:eastAsia="en-GB"/>
            </w:rPr>
          </w:pPr>
          <w:hyperlink w:anchor="_Toc6315811" w:history="1">
            <w:r w:rsidR="00FB3AC1" w:rsidRPr="00CD48A1">
              <w:rPr>
                <w:rStyle w:val="Hyperlink"/>
                <w:noProof/>
              </w:rPr>
              <w:t>Images</w:t>
            </w:r>
            <w:r w:rsidR="00FB3AC1">
              <w:rPr>
                <w:noProof/>
                <w:webHidden/>
              </w:rPr>
              <w:tab/>
            </w:r>
            <w:r w:rsidR="00FB3AC1">
              <w:rPr>
                <w:noProof/>
                <w:webHidden/>
              </w:rPr>
              <w:fldChar w:fldCharType="begin"/>
            </w:r>
            <w:r w:rsidR="00FB3AC1">
              <w:rPr>
                <w:noProof/>
                <w:webHidden/>
              </w:rPr>
              <w:instrText xml:space="preserve"> PAGEREF _Toc6315811 \h </w:instrText>
            </w:r>
            <w:r w:rsidR="00FB3AC1">
              <w:rPr>
                <w:noProof/>
                <w:webHidden/>
              </w:rPr>
            </w:r>
            <w:r w:rsidR="00FB3AC1">
              <w:rPr>
                <w:noProof/>
                <w:webHidden/>
              </w:rPr>
              <w:fldChar w:fldCharType="separate"/>
            </w:r>
            <w:r w:rsidR="00FB3AC1">
              <w:rPr>
                <w:noProof/>
                <w:webHidden/>
              </w:rPr>
              <w:t>9</w:t>
            </w:r>
            <w:r w:rsidR="00FB3AC1">
              <w:rPr>
                <w:noProof/>
                <w:webHidden/>
              </w:rPr>
              <w:fldChar w:fldCharType="end"/>
            </w:r>
          </w:hyperlink>
        </w:p>
        <w:p w14:paraId="3AD9BB76" w14:textId="73703571" w:rsidR="00FB3AC1" w:rsidRDefault="009E60F2">
          <w:pPr>
            <w:pStyle w:val="TOC3"/>
            <w:tabs>
              <w:tab w:val="right" w:leader="dot" w:pos="9016"/>
            </w:tabs>
            <w:rPr>
              <w:rFonts w:eastAsiaTheme="minorEastAsia"/>
              <w:noProof/>
              <w:lang w:eastAsia="en-GB"/>
            </w:rPr>
          </w:pPr>
          <w:hyperlink w:anchor="_Toc6315812" w:history="1">
            <w:r w:rsidR="00FB3AC1" w:rsidRPr="00CD48A1">
              <w:rPr>
                <w:rStyle w:val="Hyperlink"/>
                <w:noProof/>
              </w:rPr>
              <w:t>Parsing</w:t>
            </w:r>
            <w:r w:rsidR="00FB3AC1">
              <w:rPr>
                <w:noProof/>
                <w:webHidden/>
              </w:rPr>
              <w:tab/>
            </w:r>
            <w:r w:rsidR="00FB3AC1">
              <w:rPr>
                <w:noProof/>
                <w:webHidden/>
              </w:rPr>
              <w:fldChar w:fldCharType="begin"/>
            </w:r>
            <w:r w:rsidR="00FB3AC1">
              <w:rPr>
                <w:noProof/>
                <w:webHidden/>
              </w:rPr>
              <w:instrText xml:space="preserve"> PAGEREF _Toc6315812 \h </w:instrText>
            </w:r>
            <w:r w:rsidR="00FB3AC1">
              <w:rPr>
                <w:noProof/>
                <w:webHidden/>
              </w:rPr>
            </w:r>
            <w:r w:rsidR="00FB3AC1">
              <w:rPr>
                <w:noProof/>
                <w:webHidden/>
              </w:rPr>
              <w:fldChar w:fldCharType="separate"/>
            </w:r>
            <w:r w:rsidR="00FB3AC1">
              <w:rPr>
                <w:noProof/>
                <w:webHidden/>
              </w:rPr>
              <w:t>10</w:t>
            </w:r>
            <w:r w:rsidR="00FB3AC1">
              <w:rPr>
                <w:noProof/>
                <w:webHidden/>
              </w:rPr>
              <w:fldChar w:fldCharType="end"/>
            </w:r>
          </w:hyperlink>
        </w:p>
        <w:p w14:paraId="4DF961E7" w14:textId="7E64D03F" w:rsidR="00FB3AC1" w:rsidRDefault="009E60F2">
          <w:pPr>
            <w:pStyle w:val="TOC2"/>
            <w:tabs>
              <w:tab w:val="right" w:leader="dot" w:pos="9016"/>
            </w:tabs>
            <w:rPr>
              <w:rFonts w:eastAsiaTheme="minorEastAsia"/>
              <w:noProof/>
              <w:lang w:eastAsia="en-GB"/>
            </w:rPr>
          </w:pPr>
          <w:hyperlink w:anchor="_Toc6315813" w:history="1">
            <w:r w:rsidR="00FB3AC1" w:rsidRPr="00CD48A1">
              <w:rPr>
                <w:rStyle w:val="Hyperlink"/>
                <w:noProof/>
              </w:rPr>
              <w:t>Pre-Processing</w:t>
            </w:r>
            <w:r w:rsidR="00FB3AC1">
              <w:rPr>
                <w:noProof/>
                <w:webHidden/>
              </w:rPr>
              <w:tab/>
            </w:r>
            <w:r w:rsidR="00FB3AC1">
              <w:rPr>
                <w:noProof/>
                <w:webHidden/>
              </w:rPr>
              <w:fldChar w:fldCharType="begin"/>
            </w:r>
            <w:r w:rsidR="00FB3AC1">
              <w:rPr>
                <w:noProof/>
                <w:webHidden/>
              </w:rPr>
              <w:instrText xml:space="preserve"> PAGEREF _Toc6315813 \h </w:instrText>
            </w:r>
            <w:r w:rsidR="00FB3AC1">
              <w:rPr>
                <w:noProof/>
                <w:webHidden/>
              </w:rPr>
            </w:r>
            <w:r w:rsidR="00FB3AC1">
              <w:rPr>
                <w:noProof/>
                <w:webHidden/>
              </w:rPr>
              <w:fldChar w:fldCharType="separate"/>
            </w:r>
            <w:r w:rsidR="00FB3AC1">
              <w:rPr>
                <w:noProof/>
                <w:webHidden/>
              </w:rPr>
              <w:t>10</w:t>
            </w:r>
            <w:r w:rsidR="00FB3AC1">
              <w:rPr>
                <w:noProof/>
                <w:webHidden/>
              </w:rPr>
              <w:fldChar w:fldCharType="end"/>
            </w:r>
          </w:hyperlink>
        </w:p>
        <w:p w14:paraId="732DB20F" w14:textId="237D6EDC" w:rsidR="00FB3AC1" w:rsidRDefault="009E60F2">
          <w:pPr>
            <w:pStyle w:val="TOC3"/>
            <w:tabs>
              <w:tab w:val="right" w:leader="dot" w:pos="9016"/>
            </w:tabs>
            <w:rPr>
              <w:rFonts w:eastAsiaTheme="minorEastAsia"/>
              <w:noProof/>
              <w:lang w:eastAsia="en-GB"/>
            </w:rPr>
          </w:pPr>
          <w:hyperlink w:anchor="_Toc6315814" w:history="1">
            <w:r w:rsidR="00FB3AC1" w:rsidRPr="00CD48A1">
              <w:rPr>
                <w:rStyle w:val="Hyperlink"/>
                <w:noProof/>
              </w:rPr>
              <w:t>Histogram of oriented gradients</w:t>
            </w:r>
            <w:r w:rsidR="00FB3AC1">
              <w:rPr>
                <w:noProof/>
                <w:webHidden/>
              </w:rPr>
              <w:tab/>
            </w:r>
            <w:r w:rsidR="00FB3AC1">
              <w:rPr>
                <w:noProof/>
                <w:webHidden/>
              </w:rPr>
              <w:fldChar w:fldCharType="begin"/>
            </w:r>
            <w:r w:rsidR="00FB3AC1">
              <w:rPr>
                <w:noProof/>
                <w:webHidden/>
              </w:rPr>
              <w:instrText xml:space="preserve"> PAGEREF _Toc6315814 \h </w:instrText>
            </w:r>
            <w:r w:rsidR="00FB3AC1">
              <w:rPr>
                <w:noProof/>
                <w:webHidden/>
              </w:rPr>
            </w:r>
            <w:r w:rsidR="00FB3AC1">
              <w:rPr>
                <w:noProof/>
                <w:webHidden/>
              </w:rPr>
              <w:fldChar w:fldCharType="separate"/>
            </w:r>
            <w:r w:rsidR="00FB3AC1">
              <w:rPr>
                <w:noProof/>
                <w:webHidden/>
              </w:rPr>
              <w:t>10</w:t>
            </w:r>
            <w:r w:rsidR="00FB3AC1">
              <w:rPr>
                <w:noProof/>
                <w:webHidden/>
              </w:rPr>
              <w:fldChar w:fldCharType="end"/>
            </w:r>
          </w:hyperlink>
        </w:p>
        <w:p w14:paraId="3B14CCCE" w14:textId="7A0B6FF5" w:rsidR="00FB3AC1" w:rsidRDefault="009E60F2">
          <w:pPr>
            <w:pStyle w:val="TOC3"/>
            <w:tabs>
              <w:tab w:val="right" w:leader="dot" w:pos="9016"/>
            </w:tabs>
            <w:rPr>
              <w:rFonts w:eastAsiaTheme="minorEastAsia"/>
              <w:noProof/>
              <w:lang w:eastAsia="en-GB"/>
            </w:rPr>
          </w:pPr>
          <w:hyperlink w:anchor="_Toc6315815" w:history="1">
            <w:r w:rsidR="00FB3AC1" w:rsidRPr="00CD48A1">
              <w:rPr>
                <w:rStyle w:val="Hyperlink"/>
                <w:noProof/>
              </w:rPr>
              <w:t>Feature vector</w:t>
            </w:r>
            <w:r w:rsidR="00FB3AC1">
              <w:rPr>
                <w:noProof/>
                <w:webHidden/>
              </w:rPr>
              <w:tab/>
            </w:r>
            <w:r w:rsidR="00FB3AC1">
              <w:rPr>
                <w:noProof/>
                <w:webHidden/>
              </w:rPr>
              <w:fldChar w:fldCharType="begin"/>
            </w:r>
            <w:r w:rsidR="00FB3AC1">
              <w:rPr>
                <w:noProof/>
                <w:webHidden/>
              </w:rPr>
              <w:instrText xml:space="preserve"> PAGEREF _Toc6315815 \h </w:instrText>
            </w:r>
            <w:r w:rsidR="00FB3AC1">
              <w:rPr>
                <w:noProof/>
                <w:webHidden/>
              </w:rPr>
            </w:r>
            <w:r w:rsidR="00FB3AC1">
              <w:rPr>
                <w:noProof/>
                <w:webHidden/>
              </w:rPr>
              <w:fldChar w:fldCharType="separate"/>
            </w:r>
            <w:r w:rsidR="00FB3AC1">
              <w:rPr>
                <w:noProof/>
                <w:webHidden/>
              </w:rPr>
              <w:t>11</w:t>
            </w:r>
            <w:r w:rsidR="00FB3AC1">
              <w:rPr>
                <w:noProof/>
                <w:webHidden/>
              </w:rPr>
              <w:fldChar w:fldCharType="end"/>
            </w:r>
          </w:hyperlink>
        </w:p>
        <w:p w14:paraId="2801CF48" w14:textId="2D6D16DF" w:rsidR="00FB3AC1" w:rsidRDefault="009E60F2">
          <w:pPr>
            <w:pStyle w:val="TOC2"/>
            <w:tabs>
              <w:tab w:val="right" w:leader="dot" w:pos="9016"/>
            </w:tabs>
            <w:rPr>
              <w:rFonts w:eastAsiaTheme="minorEastAsia"/>
              <w:noProof/>
              <w:lang w:eastAsia="en-GB"/>
            </w:rPr>
          </w:pPr>
          <w:hyperlink w:anchor="_Toc6315816" w:history="1">
            <w:r w:rsidR="00FB3AC1" w:rsidRPr="00CD48A1">
              <w:rPr>
                <w:rStyle w:val="Hyperlink"/>
                <w:noProof/>
              </w:rPr>
              <w:t>Machine learning</w:t>
            </w:r>
            <w:r w:rsidR="00FB3AC1">
              <w:rPr>
                <w:noProof/>
                <w:webHidden/>
              </w:rPr>
              <w:tab/>
            </w:r>
            <w:r w:rsidR="00FB3AC1">
              <w:rPr>
                <w:noProof/>
                <w:webHidden/>
              </w:rPr>
              <w:fldChar w:fldCharType="begin"/>
            </w:r>
            <w:r w:rsidR="00FB3AC1">
              <w:rPr>
                <w:noProof/>
                <w:webHidden/>
              </w:rPr>
              <w:instrText xml:space="preserve"> PAGEREF _Toc6315816 \h </w:instrText>
            </w:r>
            <w:r w:rsidR="00FB3AC1">
              <w:rPr>
                <w:noProof/>
                <w:webHidden/>
              </w:rPr>
            </w:r>
            <w:r w:rsidR="00FB3AC1">
              <w:rPr>
                <w:noProof/>
                <w:webHidden/>
              </w:rPr>
              <w:fldChar w:fldCharType="separate"/>
            </w:r>
            <w:r w:rsidR="00FB3AC1">
              <w:rPr>
                <w:noProof/>
                <w:webHidden/>
              </w:rPr>
              <w:t>13</w:t>
            </w:r>
            <w:r w:rsidR="00FB3AC1">
              <w:rPr>
                <w:noProof/>
                <w:webHidden/>
              </w:rPr>
              <w:fldChar w:fldCharType="end"/>
            </w:r>
          </w:hyperlink>
        </w:p>
        <w:p w14:paraId="6879CBD4" w14:textId="48895A67" w:rsidR="00FB3AC1" w:rsidRDefault="009E60F2">
          <w:pPr>
            <w:pStyle w:val="TOC3"/>
            <w:tabs>
              <w:tab w:val="right" w:leader="dot" w:pos="9016"/>
            </w:tabs>
            <w:rPr>
              <w:rFonts w:eastAsiaTheme="minorEastAsia"/>
              <w:noProof/>
              <w:lang w:eastAsia="en-GB"/>
            </w:rPr>
          </w:pPr>
          <w:hyperlink w:anchor="_Toc6315817" w:history="1">
            <w:r w:rsidR="00FB3AC1" w:rsidRPr="00CD48A1">
              <w:rPr>
                <w:rStyle w:val="Hyperlink"/>
                <w:noProof/>
              </w:rPr>
              <w:t>Supervised learning</w:t>
            </w:r>
            <w:r w:rsidR="00FB3AC1">
              <w:rPr>
                <w:noProof/>
                <w:webHidden/>
              </w:rPr>
              <w:tab/>
            </w:r>
            <w:r w:rsidR="00FB3AC1">
              <w:rPr>
                <w:noProof/>
                <w:webHidden/>
              </w:rPr>
              <w:fldChar w:fldCharType="begin"/>
            </w:r>
            <w:r w:rsidR="00FB3AC1">
              <w:rPr>
                <w:noProof/>
                <w:webHidden/>
              </w:rPr>
              <w:instrText xml:space="preserve"> PAGEREF _Toc6315817 \h </w:instrText>
            </w:r>
            <w:r w:rsidR="00FB3AC1">
              <w:rPr>
                <w:noProof/>
                <w:webHidden/>
              </w:rPr>
            </w:r>
            <w:r w:rsidR="00FB3AC1">
              <w:rPr>
                <w:noProof/>
                <w:webHidden/>
              </w:rPr>
              <w:fldChar w:fldCharType="separate"/>
            </w:r>
            <w:r w:rsidR="00FB3AC1">
              <w:rPr>
                <w:noProof/>
                <w:webHidden/>
              </w:rPr>
              <w:t>13</w:t>
            </w:r>
            <w:r w:rsidR="00FB3AC1">
              <w:rPr>
                <w:noProof/>
                <w:webHidden/>
              </w:rPr>
              <w:fldChar w:fldCharType="end"/>
            </w:r>
          </w:hyperlink>
        </w:p>
        <w:p w14:paraId="238D7995" w14:textId="7D8982F2" w:rsidR="00FB3AC1" w:rsidRDefault="009E60F2">
          <w:pPr>
            <w:pStyle w:val="TOC3"/>
            <w:tabs>
              <w:tab w:val="right" w:leader="dot" w:pos="9016"/>
            </w:tabs>
            <w:rPr>
              <w:rFonts w:eastAsiaTheme="minorEastAsia"/>
              <w:noProof/>
              <w:lang w:eastAsia="en-GB"/>
            </w:rPr>
          </w:pPr>
          <w:hyperlink w:anchor="_Toc6315818" w:history="1">
            <w:r w:rsidR="00FB3AC1" w:rsidRPr="00CD48A1">
              <w:rPr>
                <w:rStyle w:val="Hyperlink"/>
                <w:noProof/>
              </w:rPr>
              <w:t>Support vector machines</w:t>
            </w:r>
            <w:r w:rsidR="00FB3AC1">
              <w:rPr>
                <w:noProof/>
                <w:webHidden/>
              </w:rPr>
              <w:tab/>
            </w:r>
            <w:r w:rsidR="00FB3AC1">
              <w:rPr>
                <w:noProof/>
                <w:webHidden/>
              </w:rPr>
              <w:fldChar w:fldCharType="begin"/>
            </w:r>
            <w:r w:rsidR="00FB3AC1">
              <w:rPr>
                <w:noProof/>
                <w:webHidden/>
              </w:rPr>
              <w:instrText xml:space="preserve"> PAGEREF _Toc6315818 \h </w:instrText>
            </w:r>
            <w:r w:rsidR="00FB3AC1">
              <w:rPr>
                <w:noProof/>
                <w:webHidden/>
              </w:rPr>
            </w:r>
            <w:r w:rsidR="00FB3AC1">
              <w:rPr>
                <w:noProof/>
                <w:webHidden/>
              </w:rPr>
              <w:fldChar w:fldCharType="separate"/>
            </w:r>
            <w:r w:rsidR="00FB3AC1">
              <w:rPr>
                <w:noProof/>
                <w:webHidden/>
              </w:rPr>
              <w:t>13</w:t>
            </w:r>
            <w:r w:rsidR="00FB3AC1">
              <w:rPr>
                <w:noProof/>
                <w:webHidden/>
              </w:rPr>
              <w:fldChar w:fldCharType="end"/>
            </w:r>
          </w:hyperlink>
        </w:p>
        <w:p w14:paraId="057DFC62" w14:textId="02D4A37B" w:rsidR="00FB3AC1" w:rsidRDefault="009E60F2">
          <w:pPr>
            <w:pStyle w:val="TOC3"/>
            <w:tabs>
              <w:tab w:val="right" w:leader="dot" w:pos="9016"/>
            </w:tabs>
            <w:rPr>
              <w:rFonts w:eastAsiaTheme="minorEastAsia"/>
              <w:noProof/>
              <w:lang w:eastAsia="en-GB"/>
            </w:rPr>
          </w:pPr>
          <w:hyperlink w:anchor="_Toc6315819" w:history="1">
            <w:r w:rsidR="00FB3AC1" w:rsidRPr="00CD48A1">
              <w:rPr>
                <w:rStyle w:val="Hyperlink"/>
                <w:noProof/>
              </w:rPr>
              <w:t>Cross validation</w:t>
            </w:r>
            <w:r w:rsidR="00FB3AC1">
              <w:rPr>
                <w:noProof/>
                <w:webHidden/>
              </w:rPr>
              <w:tab/>
            </w:r>
            <w:r w:rsidR="00FB3AC1">
              <w:rPr>
                <w:noProof/>
                <w:webHidden/>
              </w:rPr>
              <w:fldChar w:fldCharType="begin"/>
            </w:r>
            <w:r w:rsidR="00FB3AC1">
              <w:rPr>
                <w:noProof/>
                <w:webHidden/>
              </w:rPr>
              <w:instrText xml:space="preserve"> PAGEREF _Toc6315819 \h </w:instrText>
            </w:r>
            <w:r w:rsidR="00FB3AC1">
              <w:rPr>
                <w:noProof/>
                <w:webHidden/>
              </w:rPr>
            </w:r>
            <w:r w:rsidR="00FB3AC1">
              <w:rPr>
                <w:noProof/>
                <w:webHidden/>
              </w:rPr>
              <w:fldChar w:fldCharType="separate"/>
            </w:r>
            <w:r w:rsidR="00FB3AC1">
              <w:rPr>
                <w:noProof/>
                <w:webHidden/>
              </w:rPr>
              <w:t>15</w:t>
            </w:r>
            <w:r w:rsidR="00FB3AC1">
              <w:rPr>
                <w:noProof/>
                <w:webHidden/>
              </w:rPr>
              <w:fldChar w:fldCharType="end"/>
            </w:r>
          </w:hyperlink>
        </w:p>
        <w:p w14:paraId="4D47F85E" w14:textId="6EE10209" w:rsidR="00FB3AC1" w:rsidRDefault="009E60F2">
          <w:pPr>
            <w:pStyle w:val="TOC1"/>
            <w:tabs>
              <w:tab w:val="right" w:leader="dot" w:pos="9016"/>
            </w:tabs>
            <w:rPr>
              <w:rFonts w:eastAsiaTheme="minorEastAsia"/>
              <w:noProof/>
              <w:lang w:eastAsia="en-GB"/>
            </w:rPr>
          </w:pPr>
          <w:hyperlink w:anchor="_Toc6315820" w:history="1">
            <w:r w:rsidR="00FB3AC1" w:rsidRPr="00CD48A1">
              <w:rPr>
                <w:rStyle w:val="Hyperlink"/>
                <w:noProof/>
              </w:rPr>
              <w:t>Technical Achievement</w:t>
            </w:r>
            <w:r w:rsidR="00FB3AC1">
              <w:rPr>
                <w:noProof/>
                <w:webHidden/>
              </w:rPr>
              <w:tab/>
            </w:r>
            <w:r w:rsidR="00FB3AC1">
              <w:rPr>
                <w:noProof/>
                <w:webHidden/>
              </w:rPr>
              <w:fldChar w:fldCharType="begin"/>
            </w:r>
            <w:r w:rsidR="00FB3AC1">
              <w:rPr>
                <w:noProof/>
                <w:webHidden/>
              </w:rPr>
              <w:instrText xml:space="preserve"> PAGEREF _Toc6315820 \h </w:instrText>
            </w:r>
            <w:r w:rsidR="00FB3AC1">
              <w:rPr>
                <w:noProof/>
                <w:webHidden/>
              </w:rPr>
            </w:r>
            <w:r w:rsidR="00FB3AC1">
              <w:rPr>
                <w:noProof/>
                <w:webHidden/>
              </w:rPr>
              <w:fldChar w:fldCharType="separate"/>
            </w:r>
            <w:r w:rsidR="00FB3AC1">
              <w:rPr>
                <w:noProof/>
                <w:webHidden/>
              </w:rPr>
              <w:t>17</w:t>
            </w:r>
            <w:r w:rsidR="00FB3AC1">
              <w:rPr>
                <w:noProof/>
                <w:webHidden/>
              </w:rPr>
              <w:fldChar w:fldCharType="end"/>
            </w:r>
          </w:hyperlink>
        </w:p>
        <w:p w14:paraId="5D1013E6" w14:textId="5954630F" w:rsidR="00FB3AC1" w:rsidRDefault="009E60F2">
          <w:pPr>
            <w:pStyle w:val="TOC2"/>
            <w:tabs>
              <w:tab w:val="right" w:leader="dot" w:pos="9016"/>
            </w:tabs>
            <w:rPr>
              <w:rFonts w:eastAsiaTheme="minorEastAsia"/>
              <w:noProof/>
              <w:lang w:eastAsia="en-GB"/>
            </w:rPr>
          </w:pPr>
          <w:hyperlink w:anchor="_Toc6315821" w:history="1">
            <w:r w:rsidR="00FB3AC1" w:rsidRPr="00CD48A1">
              <w:rPr>
                <w:rStyle w:val="Hyperlink"/>
                <w:noProof/>
              </w:rPr>
              <w:t>Graphical user interface</w:t>
            </w:r>
            <w:r w:rsidR="00FB3AC1">
              <w:rPr>
                <w:noProof/>
                <w:webHidden/>
              </w:rPr>
              <w:tab/>
            </w:r>
            <w:r w:rsidR="00FB3AC1">
              <w:rPr>
                <w:noProof/>
                <w:webHidden/>
              </w:rPr>
              <w:fldChar w:fldCharType="begin"/>
            </w:r>
            <w:r w:rsidR="00FB3AC1">
              <w:rPr>
                <w:noProof/>
                <w:webHidden/>
              </w:rPr>
              <w:instrText xml:space="preserve"> PAGEREF _Toc6315821 \h </w:instrText>
            </w:r>
            <w:r w:rsidR="00FB3AC1">
              <w:rPr>
                <w:noProof/>
                <w:webHidden/>
              </w:rPr>
            </w:r>
            <w:r w:rsidR="00FB3AC1">
              <w:rPr>
                <w:noProof/>
                <w:webHidden/>
              </w:rPr>
              <w:fldChar w:fldCharType="separate"/>
            </w:r>
            <w:r w:rsidR="00FB3AC1">
              <w:rPr>
                <w:noProof/>
                <w:webHidden/>
              </w:rPr>
              <w:t>17</w:t>
            </w:r>
            <w:r w:rsidR="00FB3AC1">
              <w:rPr>
                <w:noProof/>
                <w:webHidden/>
              </w:rPr>
              <w:fldChar w:fldCharType="end"/>
            </w:r>
          </w:hyperlink>
        </w:p>
        <w:p w14:paraId="4CD85205" w14:textId="0ED1B422" w:rsidR="00FB3AC1" w:rsidRDefault="009E60F2">
          <w:pPr>
            <w:pStyle w:val="TOC2"/>
            <w:tabs>
              <w:tab w:val="right" w:leader="dot" w:pos="9016"/>
            </w:tabs>
            <w:rPr>
              <w:rFonts w:eastAsiaTheme="minorEastAsia"/>
              <w:noProof/>
              <w:lang w:eastAsia="en-GB"/>
            </w:rPr>
          </w:pPr>
          <w:hyperlink w:anchor="_Toc6315822" w:history="1">
            <w:r w:rsidR="00FB3AC1" w:rsidRPr="00CD48A1">
              <w:rPr>
                <w:rStyle w:val="Hyperlink"/>
                <w:noProof/>
              </w:rPr>
              <w:t>Standalone classification</w:t>
            </w:r>
            <w:r w:rsidR="00FB3AC1">
              <w:rPr>
                <w:noProof/>
                <w:webHidden/>
              </w:rPr>
              <w:tab/>
            </w:r>
            <w:r w:rsidR="00FB3AC1">
              <w:rPr>
                <w:noProof/>
                <w:webHidden/>
              </w:rPr>
              <w:fldChar w:fldCharType="begin"/>
            </w:r>
            <w:r w:rsidR="00FB3AC1">
              <w:rPr>
                <w:noProof/>
                <w:webHidden/>
              </w:rPr>
              <w:instrText xml:space="preserve"> PAGEREF _Toc6315822 \h </w:instrText>
            </w:r>
            <w:r w:rsidR="00FB3AC1">
              <w:rPr>
                <w:noProof/>
                <w:webHidden/>
              </w:rPr>
            </w:r>
            <w:r w:rsidR="00FB3AC1">
              <w:rPr>
                <w:noProof/>
                <w:webHidden/>
              </w:rPr>
              <w:fldChar w:fldCharType="separate"/>
            </w:r>
            <w:r w:rsidR="00FB3AC1">
              <w:rPr>
                <w:noProof/>
                <w:webHidden/>
              </w:rPr>
              <w:t>18</w:t>
            </w:r>
            <w:r w:rsidR="00FB3AC1">
              <w:rPr>
                <w:noProof/>
                <w:webHidden/>
              </w:rPr>
              <w:fldChar w:fldCharType="end"/>
            </w:r>
          </w:hyperlink>
        </w:p>
        <w:p w14:paraId="21CF6023" w14:textId="6A5B875B" w:rsidR="00FB3AC1" w:rsidRDefault="009E60F2">
          <w:pPr>
            <w:pStyle w:val="TOC2"/>
            <w:tabs>
              <w:tab w:val="right" w:leader="dot" w:pos="9016"/>
            </w:tabs>
            <w:rPr>
              <w:rFonts w:eastAsiaTheme="minorEastAsia"/>
              <w:noProof/>
              <w:lang w:eastAsia="en-GB"/>
            </w:rPr>
          </w:pPr>
          <w:hyperlink w:anchor="_Toc6315823" w:history="1">
            <w:r w:rsidR="00FB3AC1" w:rsidRPr="00CD48A1">
              <w:rPr>
                <w:rStyle w:val="Hyperlink"/>
                <w:noProof/>
              </w:rPr>
              <w:t>Large image search</w:t>
            </w:r>
            <w:r w:rsidR="00FB3AC1">
              <w:rPr>
                <w:noProof/>
                <w:webHidden/>
              </w:rPr>
              <w:tab/>
            </w:r>
            <w:r w:rsidR="00FB3AC1">
              <w:rPr>
                <w:noProof/>
                <w:webHidden/>
              </w:rPr>
              <w:fldChar w:fldCharType="begin"/>
            </w:r>
            <w:r w:rsidR="00FB3AC1">
              <w:rPr>
                <w:noProof/>
                <w:webHidden/>
              </w:rPr>
              <w:instrText xml:space="preserve"> PAGEREF _Toc6315823 \h </w:instrText>
            </w:r>
            <w:r w:rsidR="00FB3AC1">
              <w:rPr>
                <w:noProof/>
                <w:webHidden/>
              </w:rPr>
            </w:r>
            <w:r w:rsidR="00FB3AC1">
              <w:rPr>
                <w:noProof/>
                <w:webHidden/>
              </w:rPr>
              <w:fldChar w:fldCharType="separate"/>
            </w:r>
            <w:r w:rsidR="00FB3AC1">
              <w:rPr>
                <w:noProof/>
                <w:webHidden/>
              </w:rPr>
              <w:t>19</w:t>
            </w:r>
            <w:r w:rsidR="00FB3AC1">
              <w:rPr>
                <w:noProof/>
                <w:webHidden/>
              </w:rPr>
              <w:fldChar w:fldCharType="end"/>
            </w:r>
          </w:hyperlink>
        </w:p>
        <w:p w14:paraId="2BA7DBC8" w14:textId="3E7F9B5B" w:rsidR="00FB3AC1" w:rsidRDefault="009E60F2">
          <w:pPr>
            <w:pStyle w:val="TOC2"/>
            <w:tabs>
              <w:tab w:val="right" w:leader="dot" w:pos="9016"/>
            </w:tabs>
            <w:rPr>
              <w:rFonts w:eastAsiaTheme="minorEastAsia"/>
              <w:noProof/>
              <w:lang w:eastAsia="en-GB"/>
            </w:rPr>
          </w:pPr>
          <w:hyperlink w:anchor="_Toc6315824" w:history="1">
            <w:r w:rsidR="00FB3AC1" w:rsidRPr="00CD48A1">
              <w:rPr>
                <w:rStyle w:val="Hyperlink"/>
                <w:noProof/>
              </w:rPr>
              <w:t>Saving of results</w:t>
            </w:r>
            <w:r w:rsidR="00FB3AC1">
              <w:rPr>
                <w:noProof/>
                <w:webHidden/>
              </w:rPr>
              <w:tab/>
            </w:r>
            <w:r w:rsidR="00FB3AC1">
              <w:rPr>
                <w:noProof/>
                <w:webHidden/>
              </w:rPr>
              <w:fldChar w:fldCharType="begin"/>
            </w:r>
            <w:r w:rsidR="00FB3AC1">
              <w:rPr>
                <w:noProof/>
                <w:webHidden/>
              </w:rPr>
              <w:instrText xml:space="preserve"> PAGEREF _Toc6315824 \h </w:instrText>
            </w:r>
            <w:r w:rsidR="00FB3AC1">
              <w:rPr>
                <w:noProof/>
                <w:webHidden/>
              </w:rPr>
            </w:r>
            <w:r w:rsidR="00FB3AC1">
              <w:rPr>
                <w:noProof/>
                <w:webHidden/>
              </w:rPr>
              <w:fldChar w:fldCharType="separate"/>
            </w:r>
            <w:r w:rsidR="00FB3AC1">
              <w:rPr>
                <w:noProof/>
                <w:webHidden/>
              </w:rPr>
              <w:t>20</w:t>
            </w:r>
            <w:r w:rsidR="00FB3AC1">
              <w:rPr>
                <w:noProof/>
                <w:webHidden/>
              </w:rPr>
              <w:fldChar w:fldCharType="end"/>
            </w:r>
          </w:hyperlink>
        </w:p>
        <w:p w14:paraId="61A762EB" w14:textId="29F20A6D" w:rsidR="00FB3AC1" w:rsidRDefault="009E60F2">
          <w:pPr>
            <w:pStyle w:val="TOC1"/>
            <w:tabs>
              <w:tab w:val="right" w:leader="dot" w:pos="9016"/>
            </w:tabs>
            <w:rPr>
              <w:rFonts w:eastAsiaTheme="minorEastAsia"/>
              <w:noProof/>
              <w:lang w:eastAsia="en-GB"/>
            </w:rPr>
          </w:pPr>
          <w:hyperlink w:anchor="_Toc6315825" w:history="1">
            <w:r w:rsidR="00FB3AC1" w:rsidRPr="00CD48A1">
              <w:rPr>
                <w:rStyle w:val="Hyperlink"/>
                <w:noProof/>
              </w:rPr>
              <w:t>Project Planning</w:t>
            </w:r>
            <w:r w:rsidR="00FB3AC1">
              <w:rPr>
                <w:noProof/>
                <w:webHidden/>
              </w:rPr>
              <w:tab/>
            </w:r>
            <w:r w:rsidR="00FB3AC1">
              <w:rPr>
                <w:noProof/>
                <w:webHidden/>
              </w:rPr>
              <w:fldChar w:fldCharType="begin"/>
            </w:r>
            <w:r w:rsidR="00FB3AC1">
              <w:rPr>
                <w:noProof/>
                <w:webHidden/>
              </w:rPr>
              <w:instrText xml:space="preserve"> PAGEREF _Toc6315825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6D8AB459" w14:textId="4DEDD7C9" w:rsidR="00FB3AC1" w:rsidRDefault="009E60F2">
          <w:pPr>
            <w:pStyle w:val="TOC2"/>
            <w:tabs>
              <w:tab w:val="right" w:leader="dot" w:pos="9016"/>
            </w:tabs>
            <w:rPr>
              <w:rFonts w:eastAsiaTheme="minorEastAsia"/>
              <w:noProof/>
              <w:lang w:eastAsia="en-GB"/>
            </w:rPr>
          </w:pPr>
          <w:hyperlink w:anchor="_Toc6315826" w:history="1">
            <w:r w:rsidR="00FB3AC1" w:rsidRPr="00CD48A1">
              <w:rPr>
                <w:rStyle w:val="Hyperlink"/>
                <w:noProof/>
              </w:rPr>
              <w:t>Momentum</w:t>
            </w:r>
            <w:r w:rsidR="00FB3AC1">
              <w:rPr>
                <w:noProof/>
                <w:webHidden/>
              </w:rPr>
              <w:tab/>
            </w:r>
            <w:r w:rsidR="00FB3AC1">
              <w:rPr>
                <w:noProof/>
                <w:webHidden/>
              </w:rPr>
              <w:fldChar w:fldCharType="begin"/>
            </w:r>
            <w:r w:rsidR="00FB3AC1">
              <w:rPr>
                <w:noProof/>
                <w:webHidden/>
              </w:rPr>
              <w:instrText xml:space="preserve"> PAGEREF _Toc6315826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7D35B882" w14:textId="7CC4EC26" w:rsidR="00FB3AC1" w:rsidRDefault="009E60F2">
          <w:pPr>
            <w:pStyle w:val="TOC2"/>
            <w:tabs>
              <w:tab w:val="right" w:leader="dot" w:pos="9016"/>
            </w:tabs>
            <w:rPr>
              <w:rFonts w:eastAsiaTheme="minorEastAsia"/>
              <w:noProof/>
              <w:lang w:eastAsia="en-GB"/>
            </w:rPr>
          </w:pPr>
          <w:hyperlink w:anchor="_Toc6315827" w:history="1">
            <w:r w:rsidR="00FB3AC1" w:rsidRPr="00CD48A1">
              <w:rPr>
                <w:rStyle w:val="Hyperlink"/>
                <w:noProof/>
              </w:rPr>
              <w:t>Adapting to change and dealing with risks</w:t>
            </w:r>
            <w:r w:rsidR="00FB3AC1">
              <w:rPr>
                <w:noProof/>
                <w:webHidden/>
              </w:rPr>
              <w:tab/>
            </w:r>
            <w:r w:rsidR="00FB3AC1">
              <w:rPr>
                <w:noProof/>
                <w:webHidden/>
              </w:rPr>
              <w:fldChar w:fldCharType="begin"/>
            </w:r>
            <w:r w:rsidR="00FB3AC1">
              <w:rPr>
                <w:noProof/>
                <w:webHidden/>
              </w:rPr>
              <w:instrText xml:space="preserve"> PAGEREF _Toc6315827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10F44EF0" w14:textId="251C504F" w:rsidR="00FB3AC1" w:rsidRDefault="009E60F2">
          <w:pPr>
            <w:pStyle w:val="TOC2"/>
            <w:tabs>
              <w:tab w:val="right" w:leader="dot" w:pos="9016"/>
            </w:tabs>
            <w:rPr>
              <w:rFonts w:eastAsiaTheme="minorEastAsia"/>
              <w:noProof/>
              <w:lang w:eastAsia="en-GB"/>
            </w:rPr>
          </w:pPr>
          <w:hyperlink w:anchor="_Toc6315828" w:history="1">
            <w:r w:rsidR="00FB3AC1" w:rsidRPr="00CD48A1">
              <w:rPr>
                <w:rStyle w:val="Hyperlink"/>
                <w:noProof/>
              </w:rPr>
              <w:t>Achievement</w:t>
            </w:r>
            <w:r w:rsidR="00FB3AC1">
              <w:rPr>
                <w:noProof/>
                <w:webHidden/>
              </w:rPr>
              <w:tab/>
            </w:r>
            <w:r w:rsidR="00FB3AC1">
              <w:rPr>
                <w:noProof/>
                <w:webHidden/>
              </w:rPr>
              <w:fldChar w:fldCharType="begin"/>
            </w:r>
            <w:r w:rsidR="00FB3AC1">
              <w:rPr>
                <w:noProof/>
                <w:webHidden/>
              </w:rPr>
              <w:instrText xml:space="preserve"> PAGEREF _Toc6315828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0784FC79" w14:textId="116A313F" w:rsidR="00FB3AC1" w:rsidRDefault="009E60F2">
          <w:pPr>
            <w:pStyle w:val="TOC2"/>
            <w:tabs>
              <w:tab w:val="right" w:leader="dot" w:pos="9016"/>
            </w:tabs>
            <w:rPr>
              <w:rFonts w:eastAsiaTheme="minorEastAsia"/>
              <w:noProof/>
              <w:lang w:eastAsia="en-GB"/>
            </w:rPr>
          </w:pPr>
          <w:hyperlink w:anchor="_Toc6315829" w:history="1">
            <w:r w:rsidR="00FB3AC1" w:rsidRPr="00CD48A1">
              <w:rPr>
                <w:rStyle w:val="Hyperlink"/>
                <w:noProof/>
              </w:rPr>
              <w:t>Performance</w:t>
            </w:r>
            <w:r w:rsidR="00FB3AC1">
              <w:rPr>
                <w:noProof/>
                <w:webHidden/>
              </w:rPr>
              <w:tab/>
            </w:r>
            <w:r w:rsidR="00FB3AC1">
              <w:rPr>
                <w:noProof/>
                <w:webHidden/>
              </w:rPr>
              <w:fldChar w:fldCharType="begin"/>
            </w:r>
            <w:r w:rsidR="00FB3AC1">
              <w:rPr>
                <w:noProof/>
                <w:webHidden/>
              </w:rPr>
              <w:instrText xml:space="preserve"> PAGEREF _Toc6315829 \h </w:instrText>
            </w:r>
            <w:r w:rsidR="00FB3AC1">
              <w:rPr>
                <w:noProof/>
                <w:webHidden/>
              </w:rPr>
            </w:r>
            <w:r w:rsidR="00FB3AC1">
              <w:rPr>
                <w:noProof/>
                <w:webHidden/>
              </w:rPr>
              <w:fldChar w:fldCharType="separate"/>
            </w:r>
            <w:r w:rsidR="00FB3AC1">
              <w:rPr>
                <w:noProof/>
                <w:webHidden/>
              </w:rPr>
              <w:t>21</w:t>
            </w:r>
            <w:r w:rsidR="00FB3AC1">
              <w:rPr>
                <w:noProof/>
                <w:webHidden/>
              </w:rPr>
              <w:fldChar w:fldCharType="end"/>
            </w:r>
          </w:hyperlink>
        </w:p>
        <w:p w14:paraId="13D652AD" w14:textId="51E075DB" w:rsidR="00FB3AC1" w:rsidRDefault="009E60F2">
          <w:pPr>
            <w:pStyle w:val="TOC2"/>
            <w:tabs>
              <w:tab w:val="right" w:leader="dot" w:pos="9016"/>
            </w:tabs>
            <w:rPr>
              <w:rFonts w:eastAsiaTheme="minorEastAsia"/>
              <w:noProof/>
              <w:lang w:eastAsia="en-GB"/>
            </w:rPr>
          </w:pPr>
          <w:hyperlink w:anchor="_Toc6315830" w:history="1">
            <w:r w:rsidR="00FB3AC1" w:rsidRPr="00CD48A1">
              <w:rPr>
                <w:rStyle w:val="Hyperlink"/>
                <w:noProof/>
              </w:rPr>
              <w:t>What have I learnt?</w:t>
            </w:r>
            <w:r w:rsidR="00FB3AC1">
              <w:rPr>
                <w:noProof/>
                <w:webHidden/>
              </w:rPr>
              <w:tab/>
            </w:r>
            <w:r w:rsidR="00FB3AC1">
              <w:rPr>
                <w:noProof/>
                <w:webHidden/>
              </w:rPr>
              <w:fldChar w:fldCharType="begin"/>
            </w:r>
            <w:r w:rsidR="00FB3AC1">
              <w:rPr>
                <w:noProof/>
                <w:webHidden/>
              </w:rPr>
              <w:instrText xml:space="preserve"> PAGEREF _Toc6315830 \h </w:instrText>
            </w:r>
            <w:r w:rsidR="00FB3AC1">
              <w:rPr>
                <w:noProof/>
                <w:webHidden/>
              </w:rPr>
            </w:r>
            <w:r w:rsidR="00FB3AC1">
              <w:rPr>
                <w:noProof/>
                <w:webHidden/>
              </w:rPr>
              <w:fldChar w:fldCharType="separate"/>
            </w:r>
            <w:r w:rsidR="00FB3AC1">
              <w:rPr>
                <w:noProof/>
                <w:webHidden/>
              </w:rPr>
              <w:t>22</w:t>
            </w:r>
            <w:r w:rsidR="00FB3AC1">
              <w:rPr>
                <w:noProof/>
                <w:webHidden/>
              </w:rPr>
              <w:fldChar w:fldCharType="end"/>
            </w:r>
          </w:hyperlink>
        </w:p>
        <w:p w14:paraId="202E6A7A" w14:textId="0F3BA3F1" w:rsidR="00FB3AC1" w:rsidRDefault="009E60F2">
          <w:pPr>
            <w:pStyle w:val="TOC1"/>
            <w:tabs>
              <w:tab w:val="right" w:leader="dot" w:pos="9016"/>
            </w:tabs>
            <w:rPr>
              <w:rFonts w:eastAsiaTheme="minorEastAsia"/>
              <w:noProof/>
              <w:lang w:eastAsia="en-GB"/>
            </w:rPr>
          </w:pPr>
          <w:hyperlink w:anchor="_Toc6315831" w:history="1">
            <w:r w:rsidR="00FB3AC1" w:rsidRPr="00CD48A1">
              <w:rPr>
                <w:rStyle w:val="Hyperlink"/>
                <w:noProof/>
              </w:rPr>
              <w:t>Conclusion</w:t>
            </w:r>
            <w:r w:rsidR="00FB3AC1">
              <w:rPr>
                <w:noProof/>
                <w:webHidden/>
              </w:rPr>
              <w:tab/>
            </w:r>
            <w:r w:rsidR="00FB3AC1">
              <w:rPr>
                <w:noProof/>
                <w:webHidden/>
              </w:rPr>
              <w:fldChar w:fldCharType="begin"/>
            </w:r>
            <w:r w:rsidR="00FB3AC1">
              <w:rPr>
                <w:noProof/>
                <w:webHidden/>
              </w:rPr>
              <w:instrText xml:space="preserve"> PAGEREF _Toc6315831 \h </w:instrText>
            </w:r>
            <w:r w:rsidR="00FB3AC1">
              <w:rPr>
                <w:noProof/>
                <w:webHidden/>
              </w:rPr>
            </w:r>
            <w:r w:rsidR="00FB3AC1">
              <w:rPr>
                <w:noProof/>
                <w:webHidden/>
              </w:rPr>
              <w:fldChar w:fldCharType="separate"/>
            </w:r>
            <w:r w:rsidR="00FB3AC1">
              <w:rPr>
                <w:noProof/>
                <w:webHidden/>
              </w:rPr>
              <w:t>23</w:t>
            </w:r>
            <w:r w:rsidR="00FB3AC1">
              <w:rPr>
                <w:noProof/>
                <w:webHidden/>
              </w:rPr>
              <w:fldChar w:fldCharType="end"/>
            </w:r>
          </w:hyperlink>
        </w:p>
        <w:p w14:paraId="2FB78391" w14:textId="51400B62" w:rsidR="00FB3AC1" w:rsidRDefault="009E60F2">
          <w:pPr>
            <w:pStyle w:val="TOC1"/>
            <w:tabs>
              <w:tab w:val="right" w:leader="dot" w:pos="9016"/>
            </w:tabs>
            <w:rPr>
              <w:rFonts w:eastAsiaTheme="minorEastAsia"/>
              <w:noProof/>
              <w:lang w:eastAsia="en-GB"/>
            </w:rPr>
          </w:pPr>
          <w:hyperlink w:anchor="_Toc6315832" w:history="1">
            <w:r w:rsidR="00FB3AC1" w:rsidRPr="00CD48A1">
              <w:rPr>
                <w:rStyle w:val="Hyperlink"/>
                <w:noProof/>
              </w:rPr>
              <w:t>References</w:t>
            </w:r>
            <w:r w:rsidR="00FB3AC1">
              <w:rPr>
                <w:noProof/>
                <w:webHidden/>
              </w:rPr>
              <w:tab/>
            </w:r>
            <w:r w:rsidR="00FB3AC1">
              <w:rPr>
                <w:noProof/>
                <w:webHidden/>
              </w:rPr>
              <w:fldChar w:fldCharType="begin"/>
            </w:r>
            <w:r w:rsidR="00FB3AC1">
              <w:rPr>
                <w:noProof/>
                <w:webHidden/>
              </w:rPr>
              <w:instrText xml:space="preserve"> PAGEREF _Toc6315832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2E3F22D3" w14:textId="196A3DFA" w:rsidR="00FB3AC1" w:rsidRDefault="009E60F2">
          <w:pPr>
            <w:pStyle w:val="TOC1"/>
            <w:tabs>
              <w:tab w:val="right" w:leader="dot" w:pos="9016"/>
            </w:tabs>
            <w:rPr>
              <w:rFonts w:eastAsiaTheme="minorEastAsia"/>
              <w:noProof/>
              <w:lang w:eastAsia="en-GB"/>
            </w:rPr>
          </w:pPr>
          <w:hyperlink w:anchor="_Toc6315833" w:history="1">
            <w:r w:rsidR="00FB3AC1" w:rsidRPr="00CD48A1">
              <w:rPr>
                <w:rStyle w:val="Hyperlink"/>
                <w:noProof/>
              </w:rPr>
              <w:t>Appendices</w:t>
            </w:r>
            <w:r w:rsidR="00FB3AC1">
              <w:rPr>
                <w:noProof/>
                <w:webHidden/>
              </w:rPr>
              <w:tab/>
            </w:r>
            <w:r w:rsidR="00FB3AC1">
              <w:rPr>
                <w:noProof/>
                <w:webHidden/>
              </w:rPr>
              <w:fldChar w:fldCharType="begin"/>
            </w:r>
            <w:r w:rsidR="00FB3AC1">
              <w:rPr>
                <w:noProof/>
                <w:webHidden/>
              </w:rPr>
              <w:instrText xml:space="preserve"> PAGEREF _Toc6315833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4727C7A0" w14:textId="09516D9A" w:rsidR="00FB3AC1" w:rsidRDefault="009E60F2">
          <w:pPr>
            <w:pStyle w:val="TOC2"/>
            <w:tabs>
              <w:tab w:val="right" w:leader="dot" w:pos="9016"/>
            </w:tabs>
            <w:rPr>
              <w:rFonts w:eastAsiaTheme="minorEastAsia"/>
              <w:noProof/>
              <w:lang w:eastAsia="en-GB"/>
            </w:rPr>
          </w:pPr>
          <w:hyperlink w:anchor="_Toc6315834" w:history="1">
            <w:r w:rsidR="00FB3AC1" w:rsidRPr="00CD48A1">
              <w:rPr>
                <w:rStyle w:val="Hyperlink"/>
                <w:noProof/>
              </w:rPr>
              <w:t>Sustainability</w:t>
            </w:r>
            <w:r w:rsidR="00FB3AC1">
              <w:rPr>
                <w:noProof/>
                <w:webHidden/>
              </w:rPr>
              <w:tab/>
            </w:r>
            <w:r w:rsidR="00FB3AC1">
              <w:rPr>
                <w:noProof/>
                <w:webHidden/>
              </w:rPr>
              <w:fldChar w:fldCharType="begin"/>
            </w:r>
            <w:r w:rsidR="00FB3AC1">
              <w:rPr>
                <w:noProof/>
                <w:webHidden/>
              </w:rPr>
              <w:instrText xml:space="preserve"> PAGEREF _Toc6315834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5C223032" w14:textId="13864D83" w:rsidR="00FB3AC1" w:rsidRDefault="009E60F2">
          <w:pPr>
            <w:pStyle w:val="TOC2"/>
            <w:tabs>
              <w:tab w:val="right" w:leader="dot" w:pos="9016"/>
            </w:tabs>
            <w:rPr>
              <w:rFonts w:eastAsiaTheme="minorEastAsia"/>
              <w:noProof/>
              <w:lang w:eastAsia="en-GB"/>
            </w:rPr>
          </w:pPr>
          <w:hyperlink w:anchor="_Toc6315835" w:history="1">
            <w:r w:rsidR="00FB3AC1" w:rsidRPr="00CD48A1">
              <w:rPr>
                <w:rStyle w:val="Hyperlink"/>
                <w:noProof/>
              </w:rPr>
              <w:t>Legal</w:t>
            </w:r>
            <w:r w:rsidR="00FB3AC1">
              <w:rPr>
                <w:noProof/>
                <w:webHidden/>
              </w:rPr>
              <w:tab/>
            </w:r>
            <w:r w:rsidR="00FB3AC1">
              <w:rPr>
                <w:noProof/>
                <w:webHidden/>
              </w:rPr>
              <w:fldChar w:fldCharType="begin"/>
            </w:r>
            <w:r w:rsidR="00FB3AC1">
              <w:rPr>
                <w:noProof/>
                <w:webHidden/>
              </w:rPr>
              <w:instrText xml:space="preserve"> PAGEREF _Toc6315835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269FDDA9" w14:textId="04658D12" w:rsidR="00FB3AC1" w:rsidRDefault="009E60F2">
          <w:pPr>
            <w:pStyle w:val="TOC2"/>
            <w:tabs>
              <w:tab w:val="right" w:leader="dot" w:pos="9016"/>
            </w:tabs>
            <w:rPr>
              <w:rFonts w:eastAsiaTheme="minorEastAsia"/>
              <w:noProof/>
              <w:lang w:eastAsia="en-GB"/>
            </w:rPr>
          </w:pPr>
          <w:hyperlink w:anchor="_Toc6315836" w:history="1">
            <w:r w:rsidR="00FB3AC1" w:rsidRPr="00CD48A1">
              <w:rPr>
                <w:rStyle w:val="Hyperlink"/>
                <w:noProof/>
              </w:rPr>
              <w:t>Ethical</w:t>
            </w:r>
            <w:r w:rsidR="00FB3AC1">
              <w:rPr>
                <w:noProof/>
                <w:webHidden/>
              </w:rPr>
              <w:tab/>
            </w:r>
            <w:r w:rsidR="00FB3AC1">
              <w:rPr>
                <w:noProof/>
                <w:webHidden/>
              </w:rPr>
              <w:fldChar w:fldCharType="begin"/>
            </w:r>
            <w:r w:rsidR="00FB3AC1">
              <w:rPr>
                <w:noProof/>
                <w:webHidden/>
              </w:rPr>
              <w:instrText xml:space="preserve"> PAGEREF _Toc6315836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5E075AA9" w14:textId="7C5F46CF" w:rsidR="00FB3AC1" w:rsidRDefault="009E60F2">
          <w:pPr>
            <w:pStyle w:val="TOC2"/>
            <w:tabs>
              <w:tab w:val="right" w:leader="dot" w:pos="9016"/>
            </w:tabs>
            <w:rPr>
              <w:rFonts w:eastAsiaTheme="minorEastAsia"/>
              <w:noProof/>
              <w:lang w:eastAsia="en-GB"/>
            </w:rPr>
          </w:pPr>
          <w:hyperlink w:anchor="_Toc6315837" w:history="1">
            <w:r w:rsidR="00FB3AC1" w:rsidRPr="00CD48A1">
              <w:rPr>
                <w:rStyle w:val="Hyperlink"/>
                <w:noProof/>
              </w:rPr>
              <w:t>Intellectual property</w:t>
            </w:r>
            <w:r w:rsidR="00FB3AC1">
              <w:rPr>
                <w:noProof/>
                <w:webHidden/>
              </w:rPr>
              <w:tab/>
            </w:r>
            <w:r w:rsidR="00FB3AC1">
              <w:rPr>
                <w:noProof/>
                <w:webHidden/>
              </w:rPr>
              <w:fldChar w:fldCharType="begin"/>
            </w:r>
            <w:r w:rsidR="00FB3AC1">
              <w:rPr>
                <w:noProof/>
                <w:webHidden/>
              </w:rPr>
              <w:instrText xml:space="preserve"> PAGEREF _Toc6315837 \h </w:instrText>
            </w:r>
            <w:r w:rsidR="00FB3AC1">
              <w:rPr>
                <w:noProof/>
                <w:webHidden/>
              </w:rPr>
            </w:r>
            <w:r w:rsidR="00FB3AC1">
              <w:rPr>
                <w:noProof/>
                <w:webHidden/>
              </w:rPr>
              <w:fldChar w:fldCharType="separate"/>
            </w:r>
            <w:r w:rsidR="00FB3AC1">
              <w:rPr>
                <w:noProof/>
                <w:webHidden/>
              </w:rPr>
              <w:t>24</w:t>
            </w:r>
            <w:r w:rsidR="00FB3AC1">
              <w:rPr>
                <w:noProof/>
                <w:webHidden/>
              </w:rPr>
              <w:fldChar w:fldCharType="end"/>
            </w:r>
          </w:hyperlink>
        </w:p>
        <w:p w14:paraId="49688801" w14:textId="6450C10E" w:rsidR="00BA2C40" w:rsidRDefault="00BA2C40">
          <w:r>
            <w:rPr>
              <w:b/>
              <w:bCs/>
              <w:noProof/>
            </w:rPr>
            <w:fldChar w:fldCharType="end"/>
          </w:r>
        </w:p>
      </w:sdtContent>
    </w:sdt>
    <w:p w14:paraId="23604845" w14:textId="2E79AC51" w:rsidR="00454660" w:rsidRDefault="00BA2C40" w:rsidP="00BA2C40">
      <w:pPr>
        <w:pStyle w:val="Heading1"/>
      </w:pPr>
      <w:bookmarkStart w:id="1" w:name="_Toc6315802"/>
      <w:r>
        <w:t>Acknowledgements</w:t>
      </w:r>
      <w:bookmarkEnd w:id="1"/>
    </w:p>
    <w:p w14:paraId="51F758EE" w14:textId="77777777" w:rsidR="00A14DF1" w:rsidRDefault="00381F21" w:rsidP="00454660">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454660">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FD561F">
      <w:pPr>
        <w:pStyle w:val="Heading1"/>
      </w:pPr>
      <w:bookmarkStart w:id="2" w:name="_Toc6315803"/>
      <w:r>
        <w:lastRenderedPageBreak/>
        <w:t>Abstract</w:t>
      </w:r>
      <w:bookmarkEnd w:id="2"/>
    </w:p>
    <w:p w14:paraId="1126854B" w14:textId="77777777" w:rsidR="00B7203B" w:rsidRPr="00D944B7" w:rsidRDefault="00B7203B" w:rsidP="00B7203B">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B7203B">
      <w:pPr>
        <w:pStyle w:val="Default"/>
        <w:rPr>
          <w:color w:val="auto"/>
          <w:sz w:val="22"/>
          <w:szCs w:val="22"/>
        </w:rPr>
      </w:pPr>
    </w:p>
    <w:p w14:paraId="22B66A35" w14:textId="77777777" w:rsidR="00B7203B" w:rsidRPr="00D944B7" w:rsidDel="00143D8C" w:rsidRDefault="00B7203B" w:rsidP="00B7203B">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B7203B">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B7203B">
      <w:pPr>
        <w:pStyle w:val="Default"/>
        <w:rPr>
          <w:ins w:id="42" w:author="Sebastian Halder" w:date="2019-03-11T14:17:00Z"/>
          <w:color w:val="auto"/>
          <w:sz w:val="22"/>
          <w:szCs w:val="22"/>
        </w:rPr>
      </w:pPr>
    </w:p>
    <w:p w14:paraId="45604117" w14:textId="77777777" w:rsidR="00B7203B" w:rsidRPr="00D944B7" w:rsidDel="00143D8C" w:rsidRDefault="00B7203B" w:rsidP="00B7203B">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B7203B">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FD561F">
      <w:pPr>
        <w:pStyle w:val="Heading1"/>
      </w:pPr>
      <w:r>
        <w:br w:type="page"/>
      </w:r>
    </w:p>
    <w:p w14:paraId="72C07A9C" w14:textId="610FE72D" w:rsidR="007E0B18" w:rsidRDefault="007E0B18" w:rsidP="007E0B18">
      <w:pPr>
        <w:pStyle w:val="Heading1"/>
      </w:pPr>
      <w:bookmarkStart w:id="55" w:name="_Toc6315804"/>
      <w:r>
        <w:lastRenderedPageBreak/>
        <w:t>List of Symbols</w:t>
      </w:r>
      <w:bookmarkEnd w:id="55"/>
      <w:bookmarkEnd w:id="0"/>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3075BD">
            <w:pPr>
              <w:rPr>
                <w:b/>
              </w:rPr>
            </w:pPr>
            <w:r>
              <w:rPr>
                <w:b/>
              </w:rPr>
              <w:t>Symbol</w:t>
            </w:r>
          </w:p>
        </w:tc>
        <w:tc>
          <w:tcPr>
            <w:tcW w:w="6753" w:type="dxa"/>
          </w:tcPr>
          <w:p w14:paraId="5F1E568D" w14:textId="78E55A7F" w:rsidR="003075BD" w:rsidRPr="003075BD" w:rsidRDefault="003075BD" w:rsidP="003075BD">
            <w:pPr>
              <w:rPr>
                <w:b/>
              </w:rPr>
            </w:pPr>
            <w:r w:rsidRPr="003075BD">
              <w:rPr>
                <w:b/>
              </w:rPr>
              <w:t>Meaning</w:t>
            </w:r>
          </w:p>
        </w:tc>
      </w:tr>
      <w:tr w:rsidR="003075BD" w14:paraId="108C2D44" w14:textId="77777777" w:rsidTr="00AC73FE">
        <w:tc>
          <w:tcPr>
            <w:tcW w:w="2263" w:type="dxa"/>
          </w:tcPr>
          <w:p w14:paraId="44A4B6AF" w14:textId="7E33CF1A" w:rsidR="003075BD" w:rsidRDefault="003075BD" w:rsidP="003075BD">
            <w:r>
              <w:t>SVM</w:t>
            </w:r>
          </w:p>
        </w:tc>
        <w:tc>
          <w:tcPr>
            <w:tcW w:w="6753" w:type="dxa"/>
          </w:tcPr>
          <w:p w14:paraId="7E013CF3" w14:textId="27E1F316" w:rsidR="003075BD" w:rsidRDefault="003075BD" w:rsidP="003075BD">
            <w:r>
              <w:t>Support Vector Machine</w:t>
            </w:r>
          </w:p>
        </w:tc>
      </w:tr>
      <w:tr w:rsidR="003075BD" w14:paraId="4930DB36" w14:textId="77777777" w:rsidTr="00AC73FE">
        <w:tc>
          <w:tcPr>
            <w:tcW w:w="2263" w:type="dxa"/>
          </w:tcPr>
          <w:p w14:paraId="6CB14E43" w14:textId="7B128BEF" w:rsidR="003075BD" w:rsidRDefault="003075BD" w:rsidP="003075BD">
            <w:r>
              <w:t>PNG</w:t>
            </w:r>
          </w:p>
        </w:tc>
        <w:tc>
          <w:tcPr>
            <w:tcW w:w="6753" w:type="dxa"/>
          </w:tcPr>
          <w:p w14:paraId="691441E5" w14:textId="3E73D4B3" w:rsidR="003075BD" w:rsidRDefault="003075BD" w:rsidP="003075BD">
            <w:r>
              <w:t>Portable Network Graphics</w:t>
            </w:r>
          </w:p>
        </w:tc>
      </w:tr>
      <w:tr w:rsidR="003075BD" w14:paraId="6B4F97BD" w14:textId="77777777" w:rsidTr="00AC73FE">
        <w:tc>
          <w:tcPr>
            <w:tcW w:w="2263" w:type="dxa"/>
          </w:tcPr>
          <w:p w14:paraId="72568B78" w14:textId="1EBFBF7A" w:rsidR="003075BD" w:rsidRDefault="003075BD" w:rsidP="003075BD">
            <w:r>
              <w:t>px</w:t>
            </w:r>
          </w:p>
        </w:tc>
        <w:tc>
          <w:tcPr>
            <w:tcW w:w="6753" w:type="dxa"/>
          </w:tcPr>
          <w:p w14:paraId="7D316729" w14:textId="37E279F1" w:rsidR="003075BD" w:rsidRDefault="003075BD" w:rsidP="003075BD">
            <w:r>
              <w:t>Pixels</w:t>
            </w:r>
          </w:p>
        </w:tc>
      </w:tr>
      <w:tr w:rsidR="003075BD" w14:paraId="469AD288" w14:textId="77777777" w:rsidTr="00AC73FE">
        <w:tc>
          <w:tcPr>
            <w:tcW w:w="2263" w:type="dxa"/>
          </w:tcPr>
          <w:p w14:paraId="677D13A3" w14:textId="0C7F35AD" w:rsidR="003075BD" w:rsidRDefault="003075BD" w:rsidP="003075BD">
            <w:r>
              <w:t>HOG</w:t>
            </w:r>
          </w:p>
        </w:tc>
        <w:tc>
          <w:tcPr>
            <w:tcW w:w="6753" w:type="dxa"/>
          </w:tcPr>
          <w:p w14:paraId="4467364C" w14:textId="7D0634B1" w:rsidR="003075BD" w:rsidRDefault="003075BD" w:rsidP="003075BD">
            <w:r>
              <w:t>Histogram of Oriented Gradients</w:t>
            </w:r>
          </w:p>
        </w:tc>
      </w:tr>
      <w:tr w:rsidR="00DA26FA" w14:paraId="647DE271" w14:textId="77777777" w:rsidTr="00AC73FE">
        <w:tc>
          <w:tcPr>
            <w:tcW w:w="2263" w:type="dxa"/>
          </w:tcPr>
          <w:p w14:paraId="415D72E7" w14:textId="15F2A823" w:rsidR="00DA26FA" w:rsidRDefault="00DA26FA" w:rsidP="003075BD">
            <w:r>
              <w:t>PIL</w:t>
            </w:r>
          </w:p>
        </w:tc>
        <w:tc>
          <w:tcPr>
            <w:tcW w:w="6753" w:type="dxa"/>
          </w:tcPr>
          <w:p w14:paraId="390DE102" w14:textId="795DE26A" w:rsidR="00B73D45" w:rsidRDefault="00B73D45" w:rsidP="003075BD">
            <w:r>
              <w:t>Python I</w:t>
            </w:r>
            <w:r w:rsidR="00DA26FA">
              <w:t>mage library</w:t>
            </w:r>
          </w:p>
        </w:tc>
      </w:tr>
      <w:tr w:rsidR="00B73D45" w14:paraId="6ADC9329" w14:textId="77777777" w:rsidTr="00AC73FE">
        <w:tc>
          <w:tcPr>
            <w:tcW w:w="2263" w:type="dxa"/>
          </w:tcPr>
          <w:p w14:paraId="55B78824" w14:textId="18561BE5" w:rsidR="00B73D45" w:rsidRDefault="00B73D45" w:rsidP="003075BD">
            <w:r>
              <w:t>GUI</w:t>
            </w:r>
          </w:p>
        </w:tc>
        <w:tc>
          <w:tcPr>
            <w:tcW w:w="6753" w:type="dxa"/>
          </w:tcPr>
          <w:p w14:paraId="7CEEA929" w14:textId="4DF41896" w:rsidR="00B73D45" w:rsidRDefault="00B73D45" w:rsidP="003075BD">
            <w:r>
              <w:t>Graphical User Interface</w:t>
            </w:r>
          </w:p>
        </w:tc>
      </w:tr>
      <w:tr w:rsidR="00B73D45" w14:paraId="460F3E7E" w14:textId="77777777" w:rsidTr="00AC73FE">
        <w:tc>
          <w:tcPr>
            <w:tcW w:w="2263" w:type="dxa"/>
          </w:tcPr>
          <w:p w14:paraId="2B06831B" w14:textId="7A43AAD6" w:rsidR="00B73D45" w:rsidRDefault="00DB0515" w:rsidP="003075BD">
            <w:r>
              <w:t>ML</w:t>
            </w:r>
          </w:p>
        </w:tc>
        <w:tc>
          <w:tcPr>
            <w:tcW w:w="6753" w:type="dxa"/>
          </w:tcPr>
          <w:p w14:paraId="33E07C59" w14:textId="51FBD551" w:rsidR="00B73D45" w:rsidRDefault="00DB0515" w:rsidP="003075BD">
            <w:r>
              <w:t>Machine Learning</w:t>
            </w:r>
          </w:p>
        </w:tc>
      </w:tr>
      <w:tr w:rsidR="00B73D45" w14:paraId="29FD7EBF" w14:textId="77777777" w:rsidTr="00AC73FE">
        <w:tc>
          <w:tcPr>
            <w:tcW w:w="2263" w:type="dxa"/>
          </w:tcPr>
          <w:p w14:paraId="51DD51A5" w14:textId="5F2CE2F1" w:rsidR="00B73D45" w:rsidRDefault="00DB0515" w:rsidP="003075BD">
            <w:r>
              <w:t>AI</w:t>
            </w:r>
          </w:p>
        </w:tc>
        <w:tc>
          <w:tcPr>
            <w:tcW w:w="6753" w:type="dxa"/>
          </w:tcPr>
          <w:p w14:paraId="32921A08" w14:textId="641358FE" w:rsidR="00B73D45" w:rsidRDefault="00DB0515" w:rsidP="003075BD">
            <w:r>
              <w:t xml:space="preserve">Artificial </w:t>
            </w:r>
            <w:r w:rsidR="00442C8D">
              <w:t>Intelligence</w:t>
            </w:r>
          </w:p>
        </w:tc>
      </w:tr>
      <w:tr w:rsidR="00B73D45" w14:paraId="1E92ED68" w14:textId="77777777" w:rsidTr="00AC73FE">
        <w:tc>
          <w:tcPr>
            <w:tcW w:w="2263" w:type="dxa"/>
          </w:tcPr>
          <w:p w14:paraId="7CF4370E" w14:textId="22925251" w:rsidR="00B73D45" w:rsidRDefault="00E70778" w:rsidP="003075BD">
            <w:r>
              <w:t>UUID</w:t>
            </w:r>
          </w:p>
        </w:tc>
        <w:tc>
          <w:tcPr>
            <w:tcW w:w="6753" w:type="dxa"/>
          </w:tcPr>
          <w:p w14:paraId="3FF113D7" w14:textId="41327F62" w:rsidR="00B73D45" w:rsidRDefault="00E70778" w:rsidP="003075BD">
            <w:r>
              <w:t>Universally Unique Identifier</w:t>
            </w:r>
          </w:p>
        </w:tc>
      </w:tr>
      <w:tr w:rsidR="00B73D45" w14:paraId="4D16E91A" w14:textId="77777777" w:rsidTr="00AC73FE">
        <w:tc>
          <w:tcPr>
            <w:tcW w:w="2263" w:type="dxa"/>
          </w:tcPr>
          <w:p w14:paraId="05AA8182" w14:textId="0FA7F719" w:rsidR="00B73D45" w:rsidRDefault="00D01798" w:rsidP="003075BD">
            <w:r>
              <w:t>CNN</w:t>
            </w:r>
          </w:p>
        </w:tc>
        <w:tc>
          <w:tcPr>
            <w:tcW w:w="6753" w:type="dxa"/>
          </w:tcPr>
          <w:p w14:paraId="7936F9B7" w14:textId="23589C85" w:rsidR="00B73D45" w:rsidRDefault="00D01798" w:rsidP="003075BD">
            <w:r>
              <w:t>Convolutional Neural Network</w:t>
            </w:r>
          </w:p>
        </w:tc>
      </w:tr>
      <w:tr w:rsidR="00375FF1" w14:paraId="1739D06D" w14:textId="77777777" w:rsidTr="00AC73FE">
        <w:tc>
          <w:tcPr>
            <w:tcW w:w="2263" w:type="dxa"/>
          </w:tcPr>
          <w:p w14:paraId="1F127B9A" w14:textId="6A20D96E" w:rsidR="00375FF1" w:rsidRDefault="00375FF1" w:rsidP="003075BD">
            <w:r>
              <w:t>MVP</w:t>
            </w:r>
          </w:p>
        </w:tc>
        <w:tc>
          <w:tcPr>
            <w:tcW w:w="6753" w:type="dxa"/>
          </w:tcPr>
          <w:p w14:paraId="231C7ED1" w14:textId="3D4A28B7" w:rsidR="00375FF1" w:rsidRDefault="00375FF1" w:rsidP="003075BD">
            <w:r>
              <w:t>Minimum viable product</w:t>
            </w:r>
          </w:p>
        </w:tc>
      </w:tr>
    </w:tbl>
    <w:p w14:paraId="78A56252" w14:textId="6882B331" w:rsidR="007E0B18" w:rsidRDefault="007E0B18">
      <w:pPr>
        <w:rPr>
          <w:rFonts w:asciiTheme="majorHAnsi" w:eastAsiaTheme="majorEastAsia" w:hAnsiTheme="majorHAnsi" w:cstheme="majorBidi"/>
          <w:color w:val="2F5496" w:themeColor="accent1" w:themeShade="BF"/>
          <w:sz w:val="32"/>
          <w:szCs w:val="32"/>
        </w:rPr>
      </w:pPr>
      <w:r>
        <w:br w:type="page"/>
      </w:r>
    </w:p>
    <w:p w14:paraId="29B62FCE" w14:textId="6221CE3E" w:rsidR="00D135C3" w:rsidRPr="00D135C3" w:rsidRDefault="00D25D13" w:rsidP="00EB5FD9">
      <w:pPr>
        <w:pStyle w:val="Heading1"/>
      </w:pPr>
      <w:bookmarkStart w:id="56" w:name="_Toc6315805"/>
      <w:r>
        <w:lastRenderedPageBreak/>
        <w:t>Project Aims and Objectives</w:t>
      </w:r>
      <w:bookmarkEnd w:id="56"/>
    </w:p>
    <w:p w14:paraId="784A7E4A" w14:textId="2626D119" w:rsidR="00A14DF1" w:rsidRDefault="00A668D8" w:rsidP="000E06D3">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A14DF1">
      <w:pPr>
        <w:pStyle w:val="Heading2"/>
      </w:pPr>
      <w:bookmarkStart w:id="57" w:name="_Toc527681424"/>
      <w:bookmarkStart w:id="58" w:name="_Toc6315806"/>
      <w:r>
        <w:t xml:space="preserve">Primary </w:t>
      </w:r>
      <w:bookmarkEnd w:id="57"/>
      <w:r>
        <w:t>Objectives</w:t>
      </w:r>
      <w:bookmarkEnd w:id="58"/>
    </w:p>
    <w:p w14:paraId="3C836EE5" w14:textId="73A69B15" w:rsidR="00A14DF1" w:rsidRDefault="00A14DF1" w:rsidP="00A14DF1">
      <w:pPr>
        <w:pStyle w:val="ListParagraph"/>
        <w:numPr>
          <w:ilvl w:val="0"/>
          <w:numId w:val="1"/>
        </w:numPr>
      </w:pPr>
      <w:r>
        <w:t>To gather a set of aircraft and ground images</w:t>
      </w:r>
      <w:r w:rsidR="003D39BB">
        <w:t xml:space="preserve"> to create a training and test set</w:t>
      </w:r>
    </w:p>
    <w:p w14:paraId="1C379113" w14:textId="0CA8B285" w:rsidR="003D39BB" w:rsidRDefault="003D39BB" w:rsidP="003D39BB">
      <w:pPr>
        <w:pStyle w:val="ListParagraph"/>
        <w:numPr>
          <w:ilvl w:val="0"/>
          <w:numId w:val="1"/>
        </w:numPr>
      </w:pPr>
      <w:r>
        <w:t>To normalise the training and test set</w:t>
      </w:r>
    </w:p>
    <w:p w14:paraId="10C152E6" w14:textId="775A6A87" w:rsidR="003D39BB" w:rsidRDefault="003D39BB" w:rsidP="003D39BB">
      <w:pPr>
        <w:pStyle w:val="ListParagraph"/>
        <w:numPr>
          <w:ilvl w:val="0"/>
          <w:numId w:val="3"/>
        </w:numPr>
      </w:pPr>
      <w:r>
        <w:t>Change the orientation of aircraft to ensure the face north</w:t>
      </w:r>
    </w:p>
    <w:p w14:paraId="62B5B8BF" w14:textId="3019094E" w:rsidR="003D39BB" w:rsidRDefault="003D39BB" w:rsidP="003D39BB">
      <w:pPr>
        <w:pStyle w:val="ListParagraph"/>
        <w:numPr>
          <w:ilvl w:val="0"/>
          <w:numId w:val="3"/>
        </w:numPr>
      </w:pPr>
      <w:r>
        <w:t>Resize the images so they can be pre-processed accurately</w:t>
      </w:r>
    </w:p>
    <w:p w14:paraId="168A3DA5" w14:textId="3E4FD497" w:rsidR="00A14DF1" w:rsidRDefault="003D39BB" w:rsidP="00A14DF1">
      <w:pPr>
        <w:pStyle w:val="ListParagraph"/>
        <w:numPr>
          <w:ilvl w:val="0"/>
          <w:numId w:val="1"/>
        </w:numPr>
      </w:pPr>
      <w:r>
        <w:t>To pre-process the training set and label accordingly.</w:t>
      </w:r>
    </w:p>
    <w:p w14:paraId="506BA1E1" w14:textId="6A930346" w:rsidR="00A14DF1" w:rsidRPr="006B0A62" w:rsidRDefault="00A14DF1" w:rsidP="00A14DF1">
      <w:pPr>
        <w:pStyle w:val="ListParagraph"/>
        <w:numPr>
          <w:ilvl w:val="0"/>
          <w:numId w:val="1"/>
        </w:numPr>
      </w:pPr>
      <w:r>
        <w:t>T</w:t>
      </w:r>
      <w:r w:rsidR="003D39BB">
        <w:t>o Train an SVM with the Training set</w:t>
      </w:r>
    </w:p>
    <w:p w14:paraId="4C2E24C1" w14:textId="1768DBCC" w:rsidR="00A14DF1" w:rsidRDefault="003D39BB" w:rsidP="00A14DF1">
      <w:pPr>
        <w:pStyle w:val="ListParagraph"/>
        <w:numPr>
          <w:ilvl w:val="0"/>
          <w:numId w:val="1"/>
        </w:numPr>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3D39BB">
      <w:pPr>
        <w:pStyle w:val="ListParagraph"/>
        <w:numPr>
          <w:ilvl w:val="0"/>
          <w:numId w:val="4"/>
        </w:numPr>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A14DF1">
      <w:pPr>
        <w:pStyle w:val="ListParagraph"/>
        <w:numPr>
          <w:ilvl w:val="0"/>
          <w:numId w:val="4"/>
        </w:numPr>
      </w:pPr>
      <w:r>
        <w:t xml:space="preserve">Cross-validate the training set </w:t>
      </w:r>
      <w:bookmarkStart w:id="59" w:name="_Toc527681425"/>
    </w:p>
    <w:p w14:paraId="1CE6A743" w14:textId="5EBAE790" w:rsidR="00D135C3" w:rsidRDefault="00D135C3" w:rsidP="00D135C3">
      <w:pPr>
        <w:pStyle w:val="ListParagraph"/>
        <w:numPr>
          <w:ilvl w:val="0"/>
          <w:numId w:val="1"/>
        </w:numPr>
      </w:pPr>
      <w:r>
        <w:t>Display results of classification to user.</w:t>
      </w:r>
    </w:p>
    <w:p w14:paraId="09352926" w14:textId="2C55A033" w:rsidR="00D135C3" w:rsidRDefault="00D135C3" w:rsidP="00D135C3">
      <w:r>
        <w:t>Assuming all primary objectives are completed successfully, additional objectives are to be attempted</w:t>
      </w:r>
    </w:p>
    <w:p w14:paraId="0044C6C1" w14:textId="676E3445" w:rsidR="00A14DF1" w:rsidRDefault="00A14DF1" w:rsidP="00D135C3">
      <w:pPr>
        <w:pStyle w:val="Heading2"/>
      </w:pPr>
      <w:bookmarkStart w:id="60" w:name="_Toc6315807"/>
      <w:r>
        <w:t>Additional goals</w:t>
      </w:r>
      <w:bookmarkEnd w:id="59"/>
      <w:bookmarkEnd w:id="60"/>
    </w:p>
    <w:p w14:paraId="375A0E0C" w14:textId="163D242B" w:rsidR="00F966CB" w:rsidRDefault="00F966CB" w:rsidP="00D135C3">
      <w:pPr>
        <w:pStyle w:val="ListParagraph"/>
        <w:numPr>
          <w:ilvl w:val="0"/>
          <w:numId w:val="2"/>
        </w:numPr>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D135C3">
      <w:pPr>
        <w:pStyle w:val="ListParagraph"/>
        <w:numPr>
          <w:ilvl w:val="0"/>
          <w:numId w:val="2"/>
        </w:numPr>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A14DF1">
      <w:pPr>
        <w:pStyle w:val="ListParagraph"/>
        <w:numPr>
          <w:ilvl w:val="0"/>
          <w:numId w:val="2"/>
        </w:numPr>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pPr>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6A2A28">
      <w:pPr>
        <w:pStyle w:val="Heading1"/>
      </w:pPr>
      <w:bookmarkStart w:id="61" w:name="_Toc6315808"/>
      <w:r>
        <w:lastRenderedPageBreak/>
        <w:t>Methods</w:t>
      </w:r>
      <w:bookmarkEnd w:id="61"/>
    </w:p>
    <w:p w14:paraId="1D307028" w14:textId="59070017" w:rsidR="00CE20BD" w:rsidRDefault="003C04A6" w:rsidP="00EA4A8A">
      <w:pPr>
        <w:pStyle w:val="Heading2"/>
      </w:pPr>
      <w:bookmarkStart w:id="62" w:name="_Toc6315809"/>
      <w:r>
        <w:t>Internal and External Libraries</w:t>
      </w:r>
      <w:bookmarkEnd w:id="62"/>
    </w:p>
    <w:p w14:paraId="0CEBC389" w14:textId="093883F8" w:rsidR="00EC4F41" w:rsidRDefault="00EA4A8A" w:rsidP="00EA4A8A">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t xml:space="preserve"> </w:t>
      </w:r>
      <w:proofErr w:type="spellStart"/>
      <w:r w:rsidR="003C04A6">
        <w:t>to</w:t>
      </w:r>
      <w:proofErr w:type="spellEnd"/>
      <w:r w:rsidR="003C04A6">
        <w:t xml:space="preserve"> </w:t>
      </w:r>
      <w:r w:rsidR="00F758B3">
        <w:t>achieve</w:t>
      </w:r>
      <w:r w:rsidR="003C04A6">
        <w:t xml:space="preserve"> in t</w:t>
      </w:r>
      <w:r>
        <w:t>he tight timescale given.</w:t>
      </w:r>
    </w:p>
    <w:p w14:paraId="3EE56F8C" w14:textId="0917D7AF" w:rsidR="00EC4F41" w:rsidRDefault="00EC4F41" w:rsidP="00EA4A8A">
      <w:r>
        <w:t xml:space="preserve">The language I have chosen for this project is python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p>
    <w:p w14:paraId="7FB6CCE1" w14:textId="49354921" w:rsidR="003C04A6" w:rsidRDefault="003C04A6" w:rsidP="002D3C33">
      <w:pPr>
        <w:pStyle w:val="Heading4"/>
      </w:pPr>
      <w:r>
        <w:t>OpenCV</w:t>
      </w:r>
    </w:p>
    <w:p w14:paraId="40479C66" w14:textId="4A79E3EA" w:rsidR="00EA4A8A" w:rsidRDefault="00EA4A8A" w:rsidP="00EA4A8A">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2D3C33">
      <w:pPr>
        <w:pStyle w:val="Heading4"/>
      </w:pPr>
      <w:proofErr w:type="spellStart"/>
      <w:r>
        <w:t>Scikit</w:t>
      </w:r>
      <w:proofErr w:type="spellEnd"/>
      <w:r>
        <w:t>-L</w:t>
      </w:r>
      <w:r w:rsidR="003075BD">
        <w:t>earn</w:t>
      </w:r>
    </w:p>
    <w:p w14:paraId="33328B59" w14:textId="6E5BD3D1" w:rsidR="003C04A6" w:rsidRPr="003C04A6" w:rsidRDefault="000324D2" w:rsidP="003C04A6">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2D3C33">
      <w:pPr>
        <w:pStyle w:val="Heading4"/>
      </w:pPr>
      <w:proofErr w:type="spellStart"/>
      <w:r>
        <w:t>Scikit</w:t>
      </w:r>
      <w:proofErr w:type="spellEnd"/>
      <w:r>
        <w:t>-I</w:t>
      </w:r>
      <w:r w:rsidR="003075BD">
        <w:t>mage</w:t>
      </w:r>
    </w:p>
    <w:p w14:paraId="2A64E031" w14:textId="193DABEB" w:rsidR="00EC4F41" w:rsidRPr="00EC4F41" w:rsidRDefault="000324D2" w:rsidP="00EC4F41">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2D3C33">
      <w:pPr>
        <w:pStyle w:val="Heading4"/>
      </w:pPr>
      <w:r>
        <w:t>FPDF</w:t>
      </w:r>
    </w:p>
    <w:p w14:paraId="115582D3" w14:textId="05B438AE" w:rsidR="00EC4F41" w:rsidRPr="00EC4F41" w:rsidRDefault="00EC4F41" w:rsidP="00EC4F41">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2D3C33">
      <w:pPr>
        <w:pStyle w:val="Heading4"/>
      </w:pPr>
      <w:r>
        <w:t>NumP</w:t>
      </w:r>
      <w:r w:rsidR="003C04A6">
        <w:t>y</w:t>
      </w:r>
    </w:p>
    <w:p w14:paraId="37D65EEB" w14:textId="78705300" w:rsidR="003664A6" w:rsidRPr="00F758B3" w:rsidRDefault="003664A6" w:rsidP="00EA4A8A">
      <w:pPr>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proofErr w:type="spellStart"/>
      <w:r w:rsidR="00B73D45" w:rsidRPr="00F758B3">
        <w:rPr>
          <w:rFonts w:cstheme="minorHAnsi"/>
          <w:szCs w:val="20"/>
          <w:shd w:val="clear" w:color="auto" w:fill="FFFFFF"/>
        </w:rPr>
        <w:t>utlise</w:t>
      </w:r>
      <w:proofErr w:type="spellEnd"/>
      <w:r w:rsidR="00B73D45" w:rsidRPr="00F758B3">
        <w:rPr>
          <w:rFonts w:cstheme="minorHAnsi"/>
          <w:szCs w:val="20"/>
          <w:shd w:val="clear" w:color="auto" w:fill="FFFFFF"/>
        </w:rPr>
        <w:t xml:space="preserv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2D3C33">
      <w:pPr>
        <w:pStyle w:val="Heading4"/>
      </w:pPr>
      <w:r>
        <w:t>Matplotlib</w:t>
      </w:r>
    </w:p>
    <w:p w14:paraId="60E6B599" w14:textId="2E4C9A30" w:rsidR="001C6621" w:rsidRPr="000324D2" w:rsidRDefault="000324D2" w:rsidP="000324D2">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2D3C33">
      <w:pPr>
        <w:pStyle w:val="Heading4"/>
      </w:pPr>
      <w:r>
        <w:t>Tkinter</w:t>
      </w:r>
    </w:p>
    <w:p w14:paraId="39203F44" w14:textId="5A532610" w:rsidR="001C6621" w:rsidRPr="001C6621" w:rsidRDefault="006A2148" w:rsidP="001C6621">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2D3C33">
      <w:pPr>
        <w:pStyle w:val="Heading4"/>
      </w:pPr>
      <w:r>
        <w:lastRenderedPageBreak/>
        <w:t>PIL</w:t>
      </w:r>
    </w:p>
    <w:p w14:paraId="51283A61" w14:textId="532DB352" w:rsidR="003075BD" w:rsidRDefault="00DA26FA" w:rsidP="00EA4A8A">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EA4A8A"/>
    <w:p w14:paraId="00C48D9C" w14:textId="77777777" w:rsidR="005C6A69" w:rsidRDefault="005C6A69">
      <w:pPr>
        <w:rPr>
          <w:rFonts w:asciiTheme="majorHAnsi" w:eastAsiaTheme="majorEastAsia" w:hAnsiTheme="majorHAnsi" w:cstheme="majorBidi"/>
          <w:color w:val="2F5496" w:themeColor="accent1" w:themeShade="BF"/>
          <w:sz w:val="26"/>
          <w:szCs w:val="26"/>
        </w:rPr>
      </w:pPr>
      <w:r>
        <w:br w:type="page"/>
      </w:r>
    </w:p>
    <w:p w14:paraId="111C6CEF" w14:textId="1EB1CA69" w:rsidR="00252BB0" w:rsidRDefault="00252BB0" w:rsidP="006A2A28">
      <w:pPr>
        <w:pStyle w:val="Heading2"/>
      </w:pPr>
      <w:bookmarkStart w:id="63" w:name="_Toc6315810"/>
      <w:r>
        <w:lastRenderedPageBreak/>
        <w:t xml:space="preserve">Data </w:t>
      </w:r>
      <w:r w:rsidR="006411A2">
        <w:t>set</w:t>
      </w:r>
      <w:bookmarkEnd w:id="63"/>
    </w:p>
    <w:p w14:paraId="25AED1C6" w14:textId="424E0E0C" w:rsidR="00CD4410" w:rsidRPr="00CD4410" w:rsidRDefault="00CD4410" w:rsidP="00CD4410">
      <w:r>
        <w:t xml:space="preserve">This chapter provides </w:t>
      </w:r>
      <w:r w:rsidR="0043080A">
        <w:t>a description of</w:t>
      </w:r>
      <w:r>
        <w:t xml:space="preserve"> the data required to train a ML</w:t>
      </w:r>
      <w:r w:rsidR="0043080A">
        <w:t xml:space="preserve"> model, how it was gathered and how suitable images were selected. </w:t>
      </w:r>
    </w:p>
    <w:p w14:paraId="2A995D1A" w14:textId="2F6B4F08" w:rsidR="00815069" w:rsidRDefault="00FF749D" w:rsidP="006977D1">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19734A">
      <w:pPr>
        <w:pStyle w:val="Heading3"/>
      </w:pPr>
      <w:bookmarkStart w:id="64" w:name="_Toc6315811"/>
      <w:r>
        <w:t>Images</w:t>
      </w:r>
      <w:bookmarkEnd w:id="64"/>
    </w:p>
    <w:p w14:paraId="6F961418" w14:textId="50755C2A" w:rsidR="009E1D04" w:rsidRDefault="006977D1" w:rsidP="009E1D04">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w:t>
      </w:r>
      <w:r w:rsidR="00CD4410">
        <w:t>aircraft</w:t>
      </w:r>
      <w:r w:rsidR="00CF1FA1">
        <w:t>.</w:t>
      </w:r>
      <w:r w:rsidR="006411A2">
        <w:t xml:space="preserve"> Examples of training images are shown in Figure 1.</w:t>
      </w:r>
    </w:p>
    <w:p w14:paraId="1C212670" w14:textId="2DA9BAF7" w:rsidR="006411A2" w:rsidRDefault="006411A2" w:rsidP="006411A2">
      <w:pPr>
        <w:keepNext/>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77A16F84" w:rsidR="006411A2" w:rsidRDefault="006411A2" w:rsidP="006411A2">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1</w:t>
      </w:r>
      <w:r w:rsidR="009E60F2">
        <w:rPr>
          <w:noProof/>
        </w:rPr>
        <w:fldChar w:fldCharType="end"/>
      </w:r>
      <w:r>
        <w:t>: Image of ground (left) image of aircraft (right)</w:t>
      </w:r>
    </w:p>
    <w:p w14:paraId="03D5C547" w14:textId="4E2DB81E" w:rsidR="00EE7715" w:rsidRDefault="00F758B3" w:rsidP="00EE7715">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59F377F9" w:rsidR="00EE7715" w:rsidRDefault="00EE7715" w:rsidP="00EE7715">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many different sizes and</w:t>
      </w:r>
      <w:r w:rsidR="00CD4410">
        <w:rPr>
          <w:i w:val="0"/>
          <w:color w:val="auto"/>
          <w:sz w:val="22"/>
        </w:rPr>
        <w:t xml:space="preserve"> rotations relative to image</w:t>
      </w:r>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5C6A69">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4F69F3">
      <w:pPr>
        <w:keepNext/>
      </w:pPr>
      <w:r>
        <w:rPr>
          <w:noProof/>
          <w:lang w:eastAsia="en-GB"/>
        </w:rPr>
        <w:lastRenderedPageBreak/>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034559CF" w:rsidR="004F69F3" w:rsidRDefault="004F69F3" w:rsidP="00926F6A">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2</w:t>
      </w:r>
      <w:r w:rsidR="009E60F2">
        <w:rPr>
          <w:noProof/>
        </w:rPr>
        <w:fldChar w:fldCharType="end"/>
      </w:r>
      <w:r w:rsidR="00475A83">
        <w:t xml:space="preserve">: Image not included in data </w:t>
      </w:r>
      <w:r w:rsidR="00926F6A">
        <w:t>showing two aircraft</w:t>
      </w:r>
    </w:p>
    <w:p w14:paraId="26AB6AE5" w14:textId="54527889" w:rsidR="00926F6A" w:rsidRPr="00926F6A" w:rsidRDefault="00926F6A" w:rsidP="00926F6A">
      <w:r>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19734A">
      <w:pPr>
        <w:pStyle w:val="Heading3"/>
      </w:pPr>
      <w:bookmarkStart w:id="65" w:name="_Toc6315812"/>
      <w:r>
        <w:t>Parsing</w:t>
      </w:r>
      <w:bookmarkEnd w:id="65"/>
    </w:p>
    <w:p w14:paraId="246273EC" w14:textId="5161836E" w:rsidR="009E1D04" w:rsidRDefault="003F2B37" w:rsidP="009E1D04">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9E1D04">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20DDD7DC" w:rsidR="009E1D04" w:rsidRDefault="009E1D04" w:rsidP="00F350B7">
      <w:pPr>
        <w:pStyle w:val="Heading2"/>
      </w:pPr>
      <w:bookmarkStart w:id="66" w:name="_Toc6315813"/>
      <w:r>
        <w:t>Pre-Processing</w:t>
      </w:r>
      <w:bookmarkEnd w:id="66"/>
    </w:p>
    <w:p w14:paraId="79AEDE39" w14:textId="36FEB1D9" w:rsidR="0043080A" w:rsidRPr="0043080A" w:rsidRDefault="0043080A" w:rsidP="0043080A">
      <w: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Default="00F336A1" w:rsidP="009E1D04">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6A2A28">
      <w:pPr>
        <w:pStyle w:val="Heading3"/>
      </w:pPr>
      <w:bookmarkStart w:id="67" w:name="_Toc6315814"/>
      <w:r>
        <w:t>Histogram of oriented gradients</w:t>
      </w:r>
      <w:bookmarkEnd w:id="67"/>
    </w:p>
    <w:p w14:paraId="1CAF5D6F" w14:textId="7EAFF0B5" w:rsidR="00785DD7" w:rsidRDefault="00785DD7" w:rsidP="00785DD7">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amount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785DD7">
      <w:r>
        <w:t xml:space="preserve">Contrast normalisation is a simple image enhancement technique that changes the range of image intensity values. Minimum and maximum values are supplied to a normalisation function which are </w:t>
      </w:r>
      <w:r>
        <w:lastRenderedPageBreak/>
        <w:t>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785DD7">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785DD7">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785DD7">
      <w:r w:rsidRPr="00216768">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F3A1F86" w:rsidR="009E60F2" w:rsidRPr="0020086C" w:rsidRDefault="009E60F2" w:rsidP="00402237">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F3A1F86" w:rsidR="009E60F2" w:rsidRPr="0020086C" w:rsidRDefault="009E60F2" w:rsidP="00402237">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">
                    <v:imagedata r:id="rId15" o:title="1"/>
                    <v:path arrowok="t"/>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">
                    <v:imagedata r:id="rId16" o:title="A picture containing photo&#10;&#10;Description automatically generated" croptop="7872f" cropbottom="7872f" cropleft="37136f" cropright="8240f"/>
                    <v:path arrowok="t"/>
                  </v:shape>
                </v:group>
                <w10:anchorlock/>
              </v:group>
            </w:pict>
          </mc:Fallback>
        </mc:AlternateContent>
      </w:r>
    </w:p>
    <w:p w14:paraId="0626125E" w14:textId="04436708" w:rsidR="00564753" w:rsidRPr="00785DD7" w:rsidRDefault="00564753" w:rsidP="00785DD7">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6A2A28">
      <w:pPr>
        <w:pStyle w:val="Heading3"/>
      </w:pPr>
      <w:bookmarkStart w:id="68" w:name="_Toc6315815"/>
      <w:r>
        <w:t>Feature vector</w:t>
      </w:r>
      <w:bookmarkEnd w:id="68"/>
    </w:p>
    <w:p w14:paraId="176F5441" w14:textId="4A3BB64F" w:rsidR="00402237" w:rsidRDefault="00402237" w:rsidP="00216768">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216768">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216768">
            <w:pPr>
              <w:rPr>
                <w:b/>
              </w:rPr>
            </w:pPr>
            <w:r w:rsidRPr="006F61A9">
              <w:rPr>
                <w:b/>
              </w:rPr>
              <w:t>Image size: 400x 400px (RGB)</w:t>
            </w:r>
          </w:p>
        </w:tc>
        <w:tc>
          <w:tcPr>
            <w:tcW w:w="3402" w:type="dxa"/>
          </w:tcPr>
          <w:p w14:paraId="6BD394BA" w14:textId="753D501C" w:rsidR="006F61A9" w:rsidRPr="006F61A9" w:rsidRDefault="006F61A9" w:rsidP="006F61A9">
            <w:pPr>
              <w:jc w:val="center"/>
              <w:rPr>
                <w:b/>
              </w:rPr>
            </w:pPr>
            <w:r w:rsidRPr="006F61A9">
              <w:rPr>
                <w:b/>
              </w:rPr>
              <w:t>Calculation</w:t>
            </w:r>
          </w:p>
        </w:tc>
        <w:tc>
          <w:tcPr>
            <w:tcW w:w="2268" w:type="dxa"/>
          </w:tcPr>
          <w:p w14:paraId="2EFD8966" w14:textId="312DC726" w:rsidR="006F61A9" w:rsidRPr="006F61A9" w:rsidRDefault="006F61A9" w:rsidP="006F61A9">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216768">
            <w:pPr>
              <w:rPr>
                <w:b/>
              </w:rPr>
            </w:pPr>
            <w:r w:rsidRPr="006F61A9">
              <w:rPr>
                <w:b/>
              </w:rPr>
              <w:t>Image length flattened</w:t>
            </w:r>
          </w:p>
        </w:tc>
        <w:tc>
          <w:tcPr>
            <w:tcW w:w="3402" w:type="dxa"/>
          </w:tcPr>
          <w:p w14:paraId="6F7AE4A6" w14:textId="170E2948" w:rsidR="006F61A9" w:rsidRDefault="006F61A9" w:rsidP="006F61A9">
            <w:pPr>
              <w:jc w:val="center"/>
            </w:pPr>
            <w:r>
              <w:t>(400x400)x3</w:t>
            </w:r>
          </w:p>
        </w:tc>
        <w:tc>
          <w:tcPr>
            <w:tcW w:w="2268" w:type="dxa"/>
          </w:tcPr>
          <w:p w14:paraId="58A2B9E7" w14:textId="0C563F12" w:rsidR="006F61A9" w:rsidRDefault="006F61A9" w:rsidP="006F61A9">
            <w:pPr>
              <w:jc w:val="center"/>
            </w:pPr>
            <w:r>
              <w:t>480000</w:t>
            </w:r>
          </w:p>
        </w:tc>
      </w:tr>
      <w:tr w:rsidR="006F61A9" w14:paraId="0CBC2B6E" w14:textId="77777777" w:rsidTr="006F61A9">
        <w:tc>
          <w:tcPr>
            <w:tcW w:w="2972" w:type="dxa"/>
          </w:tcPr>
          <w:p w14:paraId="69434AC7" w14:textId="62168C6A" w:rsidR="006F61A9" w:rsidRPr="006F61A9" w:rsidRDefault="006F61A9" w:rsidP="00F350B7">
            <w:pPr>
              <w:rPr>
                <w:b/>
              </w:rPr>
            </w:pPr>
            <w:r w:rsidRPr="006F61A9">
              <w:rPr>
                <w:b/>
              </w:rPr>
              <w:t xml:space="preserve">Feature </w:t>
            </w:r>
            <w:r w:rsidR="00F350B7">
              <w:rPr>
                <w:b/>
              </w:rPr>
              <w:t>Vector</w:t>
            </w:r>
          </w:p>
        </w:tc>
        <w:tc>
          <w:tcPr>
            <w:tcW w:w="3402" w:type="dxa"/>
          </w:tcPr>
          <w:p w14:paraId="55989D57" w14:textId="4FBF9710" w:rsidR="006F61A9" w:rsidRDefault="006F61A9" w:rsidP="006F61A9">
            <w:pPr>
              <w:jc w:val="center"/>
            </w:pPr>
            <w:r>
              <w:t>(400x400)/16</w:t>
            </w:r>
          </w:p>
        </w:tc>
        <w:tc>
          <w:tcPr>
            <w:tcW w:w="2268" w:type="dxa"/>
          </w:tcPr>
          <w:p w14:paraId="5AD905C5" w14:textId="444E2402" w:rsidR="006F61A9" w:rsidRDefault="006F61A9" w:rsidP="006F61A9">
            <w:pPr>
              <w:jc w:val="center"/>
            </w:pPr>
            <w:r>
              <w:t>10000</w:t>
            </w:r>
          </w:p>
        </w:tc>
      </w:tr>
      <w:tr w:rsidR="006F61A9" w14:paraId="3683C568" w14:textId="77777777" w:rsidTr="006F61A9">
        <w:tc>
          <w:tcPr>
            <w:tcW w:w="2972" w:type="dxa"/>
          </w:tcPr>
          <w:p w14:paraId="4ED35305" w14:textId="5BDDE223" w:rsidR="006F61A9" w:rsidRPr="006F61A9" w:rsidRDefault="006F61A9" w:rsidP="006F61A9">
            <w:pPr>
              <w:rPr>
                <w:b/>
              </w:rPr>
            </w:pPr>
            <w:r>
              <w:rPr>
                <w:b/>
              </w:rPr>
              <w:t>Percentage d</w:t>
            </w:r>
            <w:r w:rsidRPr="006F61A9">
              <w:rPr>
                <w:b/>
              </w:rPr>
              <w:t>ifference</w:t>
            </w:r>
          </w:p>
        </w:tc>
        <w:tc>
          <w:tcPr>
            <w:tcW w:w="3402" w:type="dxa"/>
          </w:tcPr>
          <w:p w14:paraId="1C24CEE5" w14:textId="0481F0ED" w:rsidR="006F61A9" w:rsidRDefault="006F61A9" w:rsidP="006F61A9">
            <w:pPr>
              <w:jc w:val="center"/>
            </w:pPr>
            <w:r>
              <w:t>(480000-10000)/480000*100</w:t>
            </w:r>
          </w:p>
        </w:tc>
        <w:tc>
          <w:tcPr>
            <w:tcW w:w="2268" w:type="dxa"/>
          </w:tcPr>
          <w:p w14:paraId="4B21E621" w14:textId="5D1B0305" w:rsidR="006F61A9" w:rsidRDefault="000D0F71" w:rsidP="006F61A9">
            <w:pPr>
              <w:jc w:val="center"/>
            </w:pPr>
            <w:r>
              <w:t>-97% (470000)</w:t>
            </w:r>
          </w:p>
        </w:tc>
      </w:tr>
    </w:tbl>
    <w:p w14:paraId="32C992DC" w14:textId="560C7A81" w:rsidR="006F61A9" w:rsidRDefault="006F61A9" w:rsidP="00216768"/>
    <w:p w14:paraId="37C4936F" w14:textId="4B3AF45E" w:rsidR="000D0F71" w:rsidRDefault="000D0F71" w:rsidP="00216768">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w:t>
      </w:r>
      <w:r w:rsidR="00D02AFA">
        <w:lastRenderedPageBreak/>
        <w:t xml:space="preserve">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D02AFA">
      <w:pPr>
        <w:keepNext/>
      </w:pPr>
      <w:r w:rsidRPr="00D02AFA">
        <w:rPr>
          <w:noProof/>
          <w:lang w:eastAsia="en-GB"/>
        </w:rPr>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449F4EF5" w:rsidR="00252BB0" w:rsidRDefault="00D02AFA" w:rsidP="00C9276C">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4</w:t>
      </w:r>
      <w:r w:rsidR="009E60F2">
        <w:rPr>
          <w:noProof/>
        </w:rPr>
        <w:fldChar w:fldCharType="end"/>
      </w:r>
      <w:r>
        <w:t xml:space="preserve">: Ground feature </w:t>
      </w:r>
      <w:r w:rsidR="00F350B7">
        <w:t>vector</w:t>
      </w:r>
      <w:r>
        <w:t xml:space="preserve"> (Red), Aircraft feature </w:t>
      </w:r>
      <w:r w:rsidR="00F350B7">
        <w:t>vector</w:t>
      </w:r>
      <w:r>
        <w:t xml:space="preserve"> (Blue)</w:t>
      </w:r>
      <w:r w:rsidR="00216768">
        <w:t xml:space="preserve"> </w:t>
      </w:r>
    </w:p>
    <w:p w14:paraId="76A5E8A6" w14:textId="6CB8033C" w:rsidR="00C9276C" w:rsidRDefault="0041273C">
      <w:pPr>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3582E0D9" w:rsidR="0019734A" w:rsidRDefault="00424290" w:rsidP="00D02AFA">
      <w:pPr>
        <w:pStyle w:val="Heading2"/>
      </w:pPr>
      <w:bookmarkStart w:id="69" w:name="_Toc6315816"/>
      <w:r>
        <w:lastRenderedPageBreak/>
        <w:t>Machine learning</w:t>
      </w:r>
      <w:bookmarkEnd w:id="69"/>
    </w:p>
    <w:p w14:paraId="78F8B680" w14:textId="7D0A499C" w:rsidR="0043080A" w:rsidRPr="0043080A" w:rsidRDefault="00EC1EFB" w:rsidP="0043080A">
      <w:r>
        <w:t>This chapter explains the machine learning techniques used during this project to classify images of aircraft and ground.</w:t>
      </w:r>
    </w:p>
    <w:p w14:paraId="0E7701B6" w14:textId="48985392" w:rsidR="00811CBA" w:rsidRDefault="00DB0515" w:rsidP="0019734A">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19734A">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19734A">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19734A">
      <w:pPr>
        <w:pStyle w:val="Heading3"/>
      </w:pPr>
      <w:bookmarkStart w:id="70" w:name="_Toc6315817"/>
      <w:r>
        <w:t>Supervised learning</w:t>
      </w:r>
      <w:bookmarkEnd w:id="70"/>
    </w:p>
    <w:p w14:paraId="77DD3AF7" w14:textId="597D4E2A" w:rsidR="00601DF1" w:rsidRPr="00C9276C" w:rsidRDefault="0019734A" w:rsidP="0019734A">
      <w:pPr>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19734A">
      <w:pPr>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19734A">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B7203B">
      <w:pPr>
        <w:pStyle w:val="Heading3"/>
      </w:pPr>
      <w:bookmarkStart w:id="71" w:name="_Toc6315818"/>
      <w:r>
        <w:t>Support vector machines</w:t>
      </w:r>
      <w:bookmarkEnd w:id="71"/>
    </w:p>
    <w:p w14:paraId="722AD06B" w14:textId="7337149F" w:rsidR="00FF749D" w:rsidRDefault="00442C8D" w:rsidP="00FF749D">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FF749D">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w:t>
      </w:r>
      <w:proofErr w:type="gramStart"/>
      <w:r w:rsidRPr="00C9276C">
        <w:rPr>
          <w:rFonts w:cstheme="minorHAnsi"/>
          <w:b/>
          <w:shd w:val="clear" w:color="auto" w:fill="FFFFFF"/>
        </w:rPr>
        <w:t>,…,</w:t>
      </w:r>
      <w:proofErr w:type="gramEnd"/>
      <w:r w:rsidRPr="00C9276C">
        <w:rPr>
          <w:rFonts w:cstheme="minorHAnsi"/>
          <w:b/>
          <w:shd w:val="clear" w:color="auto" w:fill="FFFFFF"/>
        </w:rPr>
        <w:t xml:space="preserve">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can be seen as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w:t>
      </w:r>
      <w:r w:rsidR="00C9276C">
        <w:lastRenderedPageBreak/>
        <w:t>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C9276C">
      <w:pPr>
        <w:keepNext/>
      </w:pPr>
      <w:r>
        <w:rPr>
          <w:noProof/>
          <w:lang w:eastAsia="en-GB"/>
        </w:rPr>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726E4D3A" w:rsidR="009B4C46" w:rsidRPr="00A62CBE" w:rsidRDefault="00C9276C" w:rsidP="00C9276C">
      <w:pPr>
        <w:pStyle w:val="Caption"/>
        <w:rPr>
          <w:rFonts w:cstheme="minorHAnsi"/>
          <w:sz w:val="21"/>
          <w:szCs w:val="21"/>
          <w:shd w:val="clear" w:color="auto" w:fill="FFFFFF"/>
        </w:rPr>
      </w:pPr>
      <w:r>
        <w:t xml:space="preserve">Figure </w:t>
      </w:r>
      <w:r w:rsidR="009E60F2">
        <w:fldChar w:fldCharType="begin"/>
      </w:r>
      <w:r w:rsidR="009E60F2">
        <w:instrText xml:space="preserve"> SEQ Figure \* ARABIC </w:instrText>
      </w:r>
      <w:r w:rsidR="009E60F2">
        <w:fldChar w:fldCharType="separate"/>
      </w:r>
      <w:r w:rsidR="0020449B">
        <w:rPr>
          <w:noProof/>
        </w:rPr>
        <w:t>5</w:t>
      </w:r>
      <w:r w:rsidR="009E60F2">
        <w:rPr>
          <w:noProof/>
        </w:rPr>
        <w:fldChar w:fldCharType="end"/>
      </w:r>
      <w:r>
        <w:t>: An example of a support vector machine</w:t>
      </w:r>
      <w:r w:rsidR="009A26F3">
        <w:t xml:space="preserve"> [2]</w:t>
      </w:r>
    </w:p>
    <w:p w14:paraId="056F064B" w14:textId="5600CDDE" w:rsidR="00186B13" w:rsidRDefault="00B50C10" w:rsidP="00FF749D">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442C8D">
      <w:pPr>
        <w:pStyle w:val="Heading4"/>
      </w:pPr>
      <w:r>
        <w:t>Kernel</w:t>
      </w:r>
    </w:p>
    <w:p w14:paraId="2A194132" w14:textId="7A14706B" w:rsidR="00186B13" w:rsidRDefault="00186B13" w:rsidP="00186B13">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186B13">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DD0807">
      <w:pPr>
        <w:keepNext/>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4BA1852C" w:rsidR="00BB0DAF" w:rsidRDefault="00DD0807" w:rsidP="00DD0807">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6</w:t>
      </w:r>
      <w:r w:rsidR="009E60F2">
        <w:rPr>
          <w:noProof/>
        </w:rPr>
        <w:fldChar w:fldCharType="end"/>
      </w:r>
      <w:r>
        <w:t>: RBF kernel equation</w:t>
      </w:r>
    </w:p>
    <w:p w14:paraId="4959DA99" w14:textId="7FF7FCC5" w:rsidR="00ED0686" w:rsidRPr="00ED0686" w:rsidRDefault="00ED0686" w:rsidP="00ED0686">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function. After computation is completed, the kernel returns coordinates to be plotted by the SVM. This equation is computed for every feature vector provided to the SVM during training and testing stage.</w:t>
      </w:r>
    </w:p>
    <w:p w14:paraId="70C4AECD" w14:textId="4837EEDA" w:rsidR="00FF749D" w:rsidRDefault="00FF749D" w:rsidP="00442C8D">
      <w:pPr>
        <w:pStyle w:val="Heading4"/>
      </w:pPr>
      <w:r>
        <w:t>Hyper parameters and decision boundaries</w:t>
      </w:r>
    </w:p>
    <w:p w14:paraId="1DDBA8C5" w14:textId="5805B29A" w:rsidR="00530F99" w:rsidRDefault="00DD0807" w:rsidP="00A62CBE">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9A26F3">
      <w:r w:rsidRPr="006A6C2C">
        <w:rPr>
          <w:b/>
        </w:rPr>
        <w:lastRenderedPageBreak/>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A62CBE">
      <w:r w:rsidRPr="006A6C2C">
        <w:rPr>
          <w:b/>
        </w:rPr>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A62CBE">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442C8D">
      <w:pPr>
        <w:pStyle w:val="Heading4"/>
      </w:pPr>
      <w:r>
        <w:t>Tuning</w:t>
      </w:r>
    </w:p>
    <w:p w14:paraId="7310DB02" w14:textId="70CA6B3F" w:rsidR="009B4C46" w:rsidRDefault="00A62CBE" w:rsidP="00FF749D">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1E7B52DE" w14:textId="55B1E2D2" w:rsidR="00AC4D27" w:rsidRDefault="00180EF6" w:rsidP="00AC4D27">
      <w:pPr>
        <w:pStyle w:val="Heading4"/>
      </w:pPr>
      <w:r>
        <w:t xml:space="preserve">Under and </w:t>
      </w:r>
      <w:r w:rsidR="00AC4D27">
        <w:t>Over fitting</w:t>
      </w:r>
    </w:p>
    <w:p w14:paraId="6ACEE156" w14:textId="3485011D" w:rsidR="007169B1" w:rsidRDefault="00180EF6" w:rsidP="00FF749D">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7169B1">
      <w:pPr>
        <w:keepNext/>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B109CD6" w:rsidR="007169B1" w:rsidRDefault="007169B1" w:rsidP="007169B1">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7</w:t>
      </w:r>
      <w:r w:rsidR="009E60F2">
        <w:rPr>
          <w:noProof/>
        </w:rPr>
        <w:fldChar w:fldCharType="end"/>
      </w:r>
      <w:r>
        <w:t>: SVM hyperplane fit examples [3]</w:t>
      </w:r>
    </w:p>
    <w:p w14:paraId="769EEA9B" w14:textId="6C98F82B" w:rsidR="00DD0807" w:rsidRDefault="007169B1" w:rsidP="00FF749D">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FF749D">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EB18B8">
      <w:pPr>
        <w:pStyle w:val="Heading3"/>
      </w:pPr>
      <w:bookmarkStart w:id="72" w:name="_Toc6315819"/>
      <w:r>
        <w:t>Cross validation</w:t>
      </w:r>
      <w:bookmarkEnd w:id="72"/>
    </w:p>
    <w:p w14:paraId="5832DABA" w14:textId="72E71DEB" w:rsidR="00EB18B8" w:rsidRDefault="00EB18B8" w:rsidP="00EB18B8">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w:t>
      </w:r>
      <w:r w:rsidR="007F061A">
        <w:lastRenderedPageBreak/>
        <w:t xml:space="preserve">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EB18B8">
      <w:r>
        <w:t>The steps for cross validation are as follows:</w:t>
      </w:r>
    </w:p>
    <w:p w14:paraId="7AE4D842" w14:textId="0A8CFC44" w:rsidR="007F061A" w:rsidRDefault="007F061A" w:rsidP="007F061A">
      <w:pPr>
        <w:pStyle w:val="ListParagraph"/>
        <w:numPr>
          <w:ilvl w:val="0"/>
          <w:numId w:val="5"/>
        </w:numPr>
      </w:pPr>
      <w:r>
        <w:t>Randomize the datasets order</w:t>
      </w:r>
    </w:p>
    <w:p w14:paraId="5DB669A9" w14:textId="09623C86" w:rsidR="007F061A" w:rsidRDefault="007F061A" w:rsidP="007F061A">
      <w:pPr>
        <w:pStyle w:val="ListParagraph"/>
        <w:numPr>
          <w:ilvl w:val="0"/>
          <w:numId w:val="5"/>
        </w:numPr>
      </w:pPr>
      <w:r>
        <w:t>Split dataset into k groups</w:t>
      </w:r>
    </w:p>
    <w:p w14:paraId="7FA2BAB6" w14:textId="77777777" w:rsidR="007F061A" w:rsidRDefault="007F061A" w:rsidP="007F061A">
      <w:pPr>
        <w:pStyle w:val="ListParagraph"/>
        <w:numPr>
          <w:ilvl w:val="0"/>
          <w:numId w:val="5"/>
        </w:numPr>
      </w:pPr>
      <w:r>
        <w:t>For each group create</w:t>
      </w:r>
    </w:p>
    <w:p w14:paraId="6AE78108" w14:textId="625CC8F3" w:rsidR="007F061A" w:rsidRDefault="00675081" w:rsidP="00675081">
      <w:pPr>
        <w:pStyle w:val="ListParagraph"/>
      </w:pPr>
      <w:r>
        <w:t>3a.</w:t>
      </w:r>
      <w:r w:rsidR="007F061A">
        <w:t xml:space="preserve"> Retain group for test</w:t>
      </w:r>
    </w:p>
    <w:p w14:paraId="5C261027" w14:textId="40547638" w:rsidR="007F061A" w:rsidRDefault="007F061A" w:rsidP="007F061A">
      <w:pPr>
        <w:pStyle w:val="ListParagraph"/>
      </w:pPr>
      <w:r>
        <w:t>3</w:t>
      </w:r>
      <w:r w:rsidR="00675081">
        <w:t xml:space="preserve">b. </w:t>
      </w:r>
      <w:r>
        <w:t>Train model using remaining groups and evaluate accuracy with test set</w:t>
      </w:r>
    </w:p>
    <w:p w14:paraId="4C42BF2A" w14:textId="49B0325F" w:rsidR="00675081" w:rsidRDefault="00675081" w:rsidP="00675081">
      <w:pPr>
        <w:pStyle w:val="ListParagraph"/>
      </w:pPr>
      <w:r>
        <w:t>3c.</w:t>
      </w:r>
      <w:r w:rsidR="007F061A">
        <w:t xml:space="preserve"> Retain the evaluation score </w:t>
      </w:r>
      <w:r>
        <w:t>and discard model</w:t>
      </w:r>
    </w:p>
    <w:p w14:paraId="5BD41687" w14:textId="1D46A4E5" w:rsidR="00675081" w:rsidRDefault="00675081" w:rsidP="00675081">
      <w:pPr>
        <w:pStyle w:val="ListParagraph"/>
        <w:numPr>
          <w:ilvl w:val="0"/>
          <w:numId w:val="5"/>
        </w:numPr>
      </w:pPr>
      <w:r>
        <w:t>Summarize the skill of model using k evaluation scores</w:t>
      </w:r>
    </w:p>
    <w:p w14:paraId="7040E323" w14:textId="676B230C" w:rsidR="00675081" w:rsidRDefault="00675081">
      <w:r>
        <w:t>In most cases, the scores are averaged to create the most realistic score for the training set. To evaluate the performance of the aircraft recognition program, I cross validated the standalone and realistic data set.</w:t>
      </w:r>
    </w:p>
    <w:p w14:paraId="142C819E" w14:textId="1018ED6E" w:rsidR="00893FD4" w:rsidRDefault="00893FD4" w:rsidP="00893FD4">
      <w:pPr>
        <w:pStyle w:val="Heading4"/>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93FD4">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6A6C2C">
            <w:pPr>
              <w:jc w:val="center"/>
              <w:rPr>
                <w:b/>
              </w:rPr>
            </w:pPr>
            <w:r w:rsidRPr="009736C0">
              <w:rPr>
                <w:b/>
              </w:rPr>
              <w:t>Lowest Fold</w:t>
            </w:r>
          </w:p>
        </w:tc>
        <w:tc>
          <w:tcPr>
            <w:tcW w:w="1803" w:type="dxa"/>
          </w:tcPr>
          <w:p w14:paraId="3B55F2DF" w14:textId="77777777" w:rsidR="00893FD4" w:rsidRPr="009736C0" w:rsidRDefault="00893FD4" w:rsidP="006A6C2C">
            <w:pPr>
              <w:jc w:val="center"/>
              <w:rPr>
                <w:b/>
              </w:rPr>
            </w:pPr>
            <w:r w:rsidRPr="009736C0">
              <w:rPr>
                <w:b/>
              </w:rPr>
              <w:t>Highest Fold</w:t>
            </w:r>
          </w:p>
        </w:tc>
        <w:tc>
          <w:tcPr>
            <w:tcW w:w="3800" w:type="dxa"/>
          </w:tcPr>
          <w:p w14:paraId="6B531FF0" w14:textId="77777777" w:rsidR="00893FD4" w:rsidRPr="009736C0" w:rsidRDefault="00893FD4" w:rsidP="006A6C2C">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6A6C2C">
            <w:pPr>
              <w:jc w:val="center"/>
              <w:rPr>
                <w:b/>
              </w:rPr>
            </w:pPr>
            <w:r>
              <w:rPr>
                <w:b/>
              </w:rPr>
              <w:t>400 x 400 px</w:t>
            </w:r>
          </w:p>
        </w:tc>
        <w:tc>
          <w:tcPr>
            <w:tcW w:w="1626" w:type="dxa"/>
          </w:tcPr>
          <w:p w14:paraId="30C5FD74" w14:textId="43204591" w:rsidR="00893FD4" w:rsidRDefault="00893FD4" w:rsidP="006A6C2C">
            <w:pPr>
              <w:jc w:val="center"/>
            </w:pPr>
            <w:r>
              <w:t>0.94</w:t>
            </w:r>
          </w:p>
        </w:tc>
        <w:tc>
          <w:tcPr>
            <w:tcW w:w="1803" w:type="dxa"/>
          </w:tcPr>
          <w:p w14:paraId="36992402" w14:textId="471A37EE" w:rsidR="00893FD4" w:rsidRDefault="00893FD4" w:rsidP="006A6C2C">
            <w:pPr>
              <w:jc w:val="center"/>
            </w:pPr>
            <w:r>
              <w:t>1</w:t>
            </w:r>
          </w:p>
        </w:tc>
        <w:tc>
          <w:tcPr>
            <w:tcW w:w="3800" w:type="dxa"/>
          </w:tcPr>
          <w:p w14:paraId="2C07300A" w14:textId="2C2CCAB4" w:rsidR="00893FD4" w:rsidRDefault="00893FD4" w:rsidP="006A6C2C">
            <w:pPr>
              <w:jc w:val="center"/>
            </w:pPr>
            <w:r>
              <w:t>0.99</w:t>
            </w:r>
          </w:p>
        </w:tc>
      </w:tr>
    </w:tbl>
    <w:p w14:paraId="1363EB93" w14:textId="073C8C65" w:rsidR="00893FD4" w:rsidRDefault="00893FD4">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93FD4">
      <w:pPr>
        <w:pStyle w:val="Heading4"/>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9736C0">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9736C0">
            <w:pPr>
              <w:jc w:val="center"/>
              <w:rPr>
                <w:b/>
              </w:rPr>
            </w:pPr>
            <w:r w:rsidRPr="009736C0">
              <w:rPr>
                <w:b/>
              </w:rPr>
              <w:t>Lowest Fold</w:t>
            </w:r>
          </w:p>
        </w:tc>
        <w:tc>
          <w:tcPr>
            <w:tcW w:w="1803" w:type="dxa"/>
          </w:tcPr>
          <w:p w14:paraId="32BF2915" w14:textId="0F82FD33" w:rsidR="009736C0" w:rsidRPr="009736C0" w:rsidRDefault="009736C0" w:rsidP="009736C0">
            <w:pPr>
              <w:jc w:val="center"/>
              <w:rPr>
                <w:b/>
              </w:rPr>
            </w:pPr>
            <w:r w:rsidRPr="009736C0">
              <w:rPr>
                <w:b/>
              </w:rPr>
              <w:t>Highest Fold</w:t>
            </w:r>
          </w:p>
        </w:tc>
        <w:tc>
          <w:tcPr>
            <w:tcW w:w="3800" w:type="dxa"/>
          </w:tcPr>
          <w:p w14:paraId="6A97C90B" w14:textId="2FFD125C" w:rsidR="009736C0" w:rsidRPr="009736C0" w:rsidRDefault="009736C0" w:rsidP="009736C0">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9736C0">
            <w:pPr>
              <w:jc w:val="center"/>
              <w:rPr>
                <w:b/>
              </w:rPr>
            </w:pPr>
            <w:r>
              <w:rPr>
                <w:b/>
              </w:rPr>
              <w:t>800 x 800 px</w:t>
            </w:r>
          </w:p>
        </w:tc>
        <w:tc>
          <w:tcPr>
            <w:tcW w:w="1803" w:type="dxa"/>
          </w:tcPr>
          <w:p w14:paraId="4D6FC7BB" w14:textId="0C3F61C3" w:rsidR="009736C0" w:rsidRDefault="009736C0" w:rsidP="009736C0">
            <w:pPr>
              <w:jc w:val="center"/>
            </w:pPr>
            <w:r>
              <w:t>0.37</w:t>
            </w:r>
          </w:p>
        </w:tc>
        <w:tc>
          <w:tcPr>
            <w:tcW w:w="1803" w:type="dxa"/>
          </w:tcPr>
          <w:p w14:paraId="571EF057" w14:textId="0EBD0D6C" w:rsidR="009736C0" w:rsidRDefault="009736C0" w:rsidP="009736C0">
            <w:pPr>
              <w:jc w:val="center"/>
            </w:pPr>
            <w:r>
              <w:t>0.99</w:t>
            </w:r>
          </w:p>
        </w:tc>
        <w:tc>
          <w:tcPr>
            <w:tcW w:w="3800" w:type="dxa"/>
          </w:tcPr>
          <w:p w14:paraId="58F71F6F" w14:textId="2BEFE8CE" w:rsidR="009736C0" w:rsidRDefault="009736C0" w:rsidP="009736C0">
            <w:pPr>
              <w:jc w:val="center"/>
            </w:pPr>
            <w:r>
              <w:t>0.74</w:t>
            </w:r>
          </w:p>
        </w:tc>
      </w:tr>
      <w:tr w:rsidR="009736C0" w14:paraId="4A010774" w14:textId="77777777" w:rsidTr="009736C0">
        <w:tc>
          <w:tcPr>
            <w:tcW w:w="1803" w:type="dxa"/>
          </w:tcPr>
          <w:p w14:paraId="413E29E3" w14:textId="0C58F6C1" w:rsidR="009736C0" w:rsidRPr="009736C0" w:rsidRDefault="009736C0" w:rsidP="009736C0">
            <w:pPr>
              <w:jc w:val="center"/>
              <w:rPr>
                <w:b/>
              </w:rPr>
            </w:pPr>
            <w:r>
              <w:rPr>
                <w:b/>
              </w:rPr>
              <w:t>400 x 400 px</w:t>
            </w:r>
          </w:p>
        </w:tc>
        <w:tc>
          <w:tcPr>
            <w:tcW w:w="1803" w:type="dxa"/>
          </w:tcPr>
          <w:p w14:paraId="08D9CD46" w14:textId="293A7781" w:rsidR="009736C0" w:rsidRDefault="009736C0" w:rsidP="009736C0">
            <w:pPr>
              <w:jc w:val="center"/>
            </w:pPr>
            <w:r>
              <w:t>0.66</w:t>
            </w:r>
          </w:p>
        </w:tc>
        <w:tc>
          <w:tcPr>
            <w:tcW w:w="1803" w:type="dxa"/>
          </w:tcPr>
          <w:p w14:paraId="15C67E94" w14:textId="54A79848" w:rsidR="009736C0" w:rsidRDefault="009736C0" w:rsidP="009736C0">
            <w:pPr>
              <w:jc w:val="center"/>
            </w:pPr>
            <w:r>
              <w:t>0.96</w:t>
            </w:r>
          </w:p>
        </w:tc>
        <w:tc>
          <w:tcPr>
            <w:tcW w:w="3800" w:type="dxa"/>
          </w:tcPr>
          <w:p w14:paraId="7AF2A717" w14:textId="61E8CAE4" w:rsidR="009736C0" w:rsidRDefault="009736C0" w:rsidP="009736C0">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9736C0">
            <w:pPr>
              <w:jc w:val="center"/>
              <w:rPr>
                <w:b/>
              </w:rPr>
            </w:pPr>
            <w:r>
              <w:rPr>
                <w:b/>
              </w:rPr>
              <w:t>200 x 200 px</w:t>
            </w:r>
          </w:p>
        </w:tc>
        <w:tc>
          <w:tcPr>
            <w:tcW w:w="1803" w:type="dxa"/>
          </w:tcPr>
          <w:p w14:paraId="09144F69" w14:textId="64493B9B" w:rsidR="009736C0" w:rsidRDefault="009736C0" w:rsidP="009736C0">
            <w:pPr>
              <w:jc w:val="center"/>
            </w:pPr>
            <w:r>
              <w:t>0.66</w:t>
            </w:r>
          </w:p>
        </w:tc>
        <w:tc>
          <w:tcPr>
            <w:tcW w:w="1803" w:type="dxa"/>
          </w:tcPr>
          <w:p w14:paraId="3C29CB97" w14:textId="288A704C" w:rsidR="009736C0" w:rsidRDefault="009736C0" w:rsidP="009736C0">
            <w:pPr>
              <w:jc w:val="center"/>
            </w:pPr>
            <w:r>
              <w:t>0.67</w:t>
            </w:r>
          </w:p>
        </w:tc>
        <w:tc>
          <w:tcPr>
            <w:tcW w:w="3800" w:type="dxa"/>
          </w:tcPr>
          <w:p w14:paraId="2A743CFE" w14:textId="08D47693" w:rsidR="009736C0" w:rsidRDefault="009736C0" w:rsidP="009736C0">
            <w:pPr>
              <w:jc w:val="center"/>
            </w:pPr>
            <w:r>
              <w:t>0.67</w:t>
            </w:r>
          </w:p>
        </w:tc>
      </w:tr>
      <w:tr w:rsidR="009736C0" w14:paraId="6341D962" w14:textId="77777777" w:rsidTr="009736C0">
        <w:tc>
          <w:tcPr>
            <w:tcW w:w="1803" w:type="dxa"/>
          </w:tcPr>
          <w:p w14:paraId="739676D1" w14:textId="23889DDE" w:rsidR="009736C0" w:rsidRPr="009736C0" w:rsidRDefault="009736C0" w:rsidP="009736C0">
            <w:pPr>
              <w:jc w:val="center"/>
              <w:rPr>
                <w:b/>
              </w:rPr>
            </w:pPr>
            <w:r>
              <w:rPr>
                <w:b/>
              </w:rPr>
              <w:t>100 x 100 px</w:t>
            </w:r>
          </w:p>
        </w:tc>
        <w:tc>
          <w:tcPr>
            <w:tcW w:w="1803" w:type="dxa"/>
          </w:tcPr>
          <w:p w14:paraId="6E5934FF" w14:textId="1881D261" w:rsidR="009736C0" w:rsidRDefault="009736C0" w:rsidP="009736C0">
            <w:pPr>
              <w:jc w:val="center"/>
            </w:pPr>
            <w:r>
              <w:t>0.60</w:t>
            </w:r>
          </w:p>
        </w:tc>
        <w:tc>
          <w:tcPr>
            <w:tcW w:w="1803" w:type="dxa"/>
          </w:tcPr>
          <w:p w14:paraId="5FE396C0" w14:textId="2575957E" w:rsidR="009736C0" w:rsidRDefault="009736C0" w:rsidP="009736C0">
            <w:pPr>
              <w:jc w:val="center"/>
            </w:pPr>
            <w:r>
              <w:t>0.61</w:t>
            </w:r>
          </w:p>
        </w:tc>
        <w:tc>
          <w:tcPr>
            <w:tcW w:w="3800" w:type="dxa"/>
          </w:tcPr>
          <w:p w14:paraId="391B315F" w14:textId="2CE7CCAE" w:rsidR="009736C0" w:rsidRDefault="009736C0" w:rsidP="009736C0">
            <w:pPr>
              <w:jc w:val="center"/>
            </w:pPr>
            <w:r>
              <w:t>0.60</w:t>
            </w:r>
          </w:p>
        </w:tc>
      </w:tr>
    </w:tbl>
    <w:p w14:paraId="56C7E32C" w14:textId="77777777" w:rsidR="00893FD4" w:rsidRDefault="00893FD4" w:rsidP="009736C0"/>
    <w:p w14:paraId="5C751146" w14:textId="04E43A95" w:rsidR="009736C0" w:rsidRDefault="009736C0" w:rsidP="009736C0">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pPr>
        <w:rPr>
          <w:rFonts w:asciiTheme="majorHAnsi" w:eastAsiaTheme="majorEastAsia" w:hAnsiTheme="majorHAnsi" w:cstheme="majorBidi"/>
          <w:color w:val="2F5496" w:themeColor="accent1" w:themeShade="BF"/>
          <w:sz w:val="32"/>
          <w:szCs w:val="32"/>
        </w:rPr>
      </w:pPr>
      <w:r>
        <w:br w:type="page"/>
      </w:r>
    </w:p>
    <w:p w14:paraId="56179CC9" w14:textId="49C07651" w:rsidR="00683808" w:rsidRDefault="00EA4A8A" w:rsidP="00683808">
      <w:pPr>
        <w:pStyle w:val="Heading1"/>
      </w:pPr>
      <w:bookmarkStart w:id="73" w:name="_Toc6315820"/>
      <w:r>
        <w:lastRenderedPageBreak/>
        <w:t>Technical Achievement</w:t>
      </w:r>
      <w:bookmarkEnd w:id="73"/>
    </w:p>
    <w:p w14:paraId="7787DEEF" w14:textId="60319259" w:rsidR="00EC1EFB" w:rsidRPr="00EC1EFB" w:rsidRDefault="00EC1EFB" w:rsidP="00EC1EFB">
      <w:r>
        <w:t>This chapter explains the functionality of the finished product developed throughout the project.</w:t>
      </w:r>
    </w:p>
    <w:p w14:paraId="100F7258" w14:textId="6E59B7BE" w:rsidR="009806BA" w:rsidRDefault="009806BA" w:rsidP="009806BA">
      <w:pPr>
        <w:pStyle w:val="Heading2"/>
      </w:pPr>
      <w:bookmarkStart w:id="74" w:name="_Toc6315821"/>
      <w:r>
        <w:t>Graphical user interface</w:t>
      </w:r>
      <w:bookmarkEnd w:id="74"/>
    </w:p>
    <w:p w14:paraId="65233FC5" w14:textId="4A918F90" w:rsidR="009806BA" w:rsidRDefault="009806BA" w:rsidP="009806BA">
      <w:r>
        <w:t xml:space="preserve">The graphical user interface is the starting point of the program. The user is able to select classification method and options for the image search classification process. </w:t>
      </w:r>
      <w:r>
        <w:fldChar w:fldCharType="begin"/>
      </w:r>
      <w:r>
        <w:instrText xml:space="preserve"> REF _Ref5968965 \h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0A2AE6">
      <w:pPr>
        <w:keepNext/>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29A6B2A3" w:rsidR="000A2AE6" w:rsidRPr="000A2AE6" w:rsidRDefault="000A2AE6" w:rsidP="000A2AE6">
      <w:pPr>
        <w:pStyle w:val="Caption"/>
      </w:pPr>
      <w:r>
        <w:t xml:space="preserve">Figure </w:t>
      </w:r>
      <w:r w:rsidR="009E60F2">
        <w:fldChar w:fldCharType="begin"/>
      </w:r>
      <w:r w:rsidR="009E60F2">
        <w:instrText xml:space="preserve"> SEQ Figure \* ARABIC </w:instrText>
      </w:r>
      <w:r w:rsidR="009E60F2">
        <w:fldChar w:fldCharType="separate"/>
      </w:r>
      <w:r w:rsidR="0020449B">
        <w:rPr>
          <w:noProof/>
        </w:rPr>
        <w:t>8</w:t>
      </w:r>
      <w:r w:rsidR="009E60F2">
        <w:rPr>
          <w:noProof/>
        </w:rPr>
        <w:fldChar w:fldCharType="end"/>
      </w:r>
      <w:r>
        <w:t xml:space="preserve">: </w:t>
      </w:r>
      <w:r w:rsidRPr="00195F77">
        <w:t>GUI shown to user after program execution</w:t>
      </w:r>
    </w:p>
    <w:p w14:paraId="14E4BFAD" w14:textId="00DF78EC" w:rsidR="000A2AE6" w:rsidRDefault="000A2AE6" w:rsidP="008F0318">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755A3F29" w:rsidR="00654E75" w:rsidRDefault="008F0318" w:rsidP="008F0318">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654E75">
      <w:pPr>
        <w:keepNext/>
      </w:pPr>
      <w:r>
        <w:lastRenderedPageBreak/>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2F24D5F" w:rsidR="008F0318" w:rsidRDefault="00654E75" w:rsidP="00654E75">
      <w:pPr>
        <w:pStyle w:val="Caption"/>
      </w:pPr>
      <w:bookmarkStart w:id="75" w:name="_Ref5970889"/>
      <w:r>
        <w:t xml:space="preserve">Figure </w:t>
      </w:r>
      <w:r w:rsidR="009E60F2">
        <w:fldChar w:fldCharType="begin"/>
      </w:r>
      <w:r w:rsidR="009E60F2">
        <w:instrText xml:space="preserve"> SEQ Figure \* ARABIC </w:instrText>
      </w:r>
      <w:r w:rsidR="009E60F2">
        <w:fldChar w:fldCharType="separate"/>
      </w:r>
      <w:r w:rsidR="0020449B">
        <w:rPr>
          <w:noProof/>
        </w:rPr>
        <w:t>9</w:t>
      </w:r>
      <w:r w:rsidR="009E60F2">
        <w:rPr>
          <w:noProof/>
        </w:rPr>
        <w:fldChar w:fldCharType="end"/>
      </w:r>
      <w:bookmarkEnd w:id="75"/>
      <w:r>
        <w:t>: File selection dialog</w:t>
      </w:r>
    </w:p>
    <w:p w14:paraId="1DEA4DBC" w14:textId="5ABFFD5D" w:rsidR="00EA36F9" w:rsidRDefault="00EA36F9" w:rsidP="00EA36F9">
      <w:r>
        <w:t>After image to search is selected, the user must specify;</w:t>
      </w:r>
    </w:p>
    <w:p w14:paraId="1267C309" w14:textId="5282429B" w:rsidR="00EA36F9" w:rsidRDefault="00EA36F9" w:rsidP="00EA36F9">
      <w:pPr>
        <w:pStyle w:val="ListParagraph"/>
        <w:numPr>
          <w:ilvl w:val="0"/>
          <w:numId w:val="7"/>
        </w:numPr>
      </w:pPr>
      <w:r>
        <w:t>x- The x dimension of the search area in px</w:t>
      </w:r>
    </w:p>
    <w:p w14:paraId="785C3117" w14:textId="1DE9B99D" w:rsidR="00EA36F9" w:rsidRDefault="00EA36F9" w:rsidP="00EA36F9">
      <w:pPr>
        <w:pStyle w:val="ListParagraph"/>
        <w:numPr>
          <w:ilvl w:val="0"/>
          <w:numId w:val="7"/>
        </w:numPr>
      </w:pPr>
      <w:r>
        <w:t>y- The y dimension of the search area in px</w:t>
      </w:r>
    </w:p>
    <w:p w14:paraId="725CCBAA" w14:textId="62B9F12E" w:rsidR="00EA36F9" w:rsidRDefault="00EA36F9" w:rsidP="00EA36F9">
      <w:pPr>
        <w:pStyle w:val="ListParagraph"/>
        <w:numPr>
          <w:ilvl w:val="0"/>
          <w:numId w:val="7"/>
        </w:numPr>
      </w:pPr>
      <w:r>
        <w:t>x steps- The amount of moves along the x axis</w:t>
      </w:r>
    </w:p>
    <w:p w14:paraId="3AF3D39B" w14:textId="633815EB" w:rsidR="00EA36F9" w:rsidRDefault="00EA36F9" w:rsidP="00EA36F9">
      <w:pPr>
        <w:pStyle w:val="ListParagraph"/>
        <w:numPr>
          <w:ilvl w:val="0"/>
          <w:numId w:val="7"/>
        </w:numPr>
      </w:pPr>
      <w:r>
        <w:t>y steps- The amount of moves along the y axis</w:t>
      </w:r>
    </w:p>
    <w:p w14:paraId="79ADCE61" w14:textId="6CD3684C" w:rsidR="00EA36F9" w:rsidRDefault="00EA36F9" w:rsidP="00EA36F9">
      <w:r>
        <w:t>From this data, the program selects suitable x and y step values to ensure image boundaries are met.</w:t>
      </w:r>
    </w:p>
    <w:p w14:paraId="6BAA53C2" w14:textId="111CC5A5" w:rsidR="00EA36F9" w:rsidRPr="00EA36F9" w:rsidRDefault="00EA36F9" w:rsidP="00EA36F9">
      <w:r>
        <w:t xml:space="preserve">After the user has selected search criteria, the Start button can be pressed to start the image search process. </w:t>
      </w:r>
    </w:p>
    <w:p w14:paraId="23196170" w14:textId="029F26D0" w:rsidR="00926F6A" w:rsidRDefault="00683808" w:rsidP="00EA4A8A">
      <w:pPr>
        <w:pStyle w:val="Heading2"/>
      </w:pPr>
      <w:bookmarkStart w:id="76" w:name="_Toc6315822"/>
      <w:r>
        <w:t>S</w:t>
      </w:r>
      <w:r w:rsidR="00926F6A">
        <w:t>tandalone classification</w:t>
      </w:r>
      <w:bookmarkEnd w:id="76"/>
    </w:p>
    <w:p w14:paraId="6DDE1B74" w14:textId="4FF0BF98" w:rsidR="00683808" w:rsidRDefault="00683808" w:rsidP="00683808">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683808">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E47A1C">
      <w:pPr>
        <w:keepNext/>
      </w:pPr>
      <w:r w:rsidRPr="00E47A1C">
        <w:rPr>
          <w:noProof/>
          <w:lang w:eastAsia="en-GB"/>
        </w:rPr>
        <w:lastRenderedPageBreak/>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A64B317" w:rsidR="00E47A1C" w:rsidRDefault="00E47A1C" w:rsidP="00E47A1C">
      <w:pPr>
        <w:pStyle w:val="Caption"/>
      </w:pPr>
      <w:bookmarkStart w:id="77" w:name="_Ref5968927"/>
      <w:bookmarkStart w:id="78" w:name="_Ref5968913"/>
      <w:r>
        <w:t xml:space="preserve">Figure </w:t>
      </w:r>
      <w:r w:rsidR="009E60F2">
        <w:fldChar w:fldCharType="begin"/>
      </w:r>
      <w:r w:rsidR="009E60F2">
        <w:instrText xml:space="preserve"> SEQ Figure \* ARABIC </w:instrText>
      </w:r>
      <w:r w:rsidR="009E60F2">
        <w:fldChar w:fldCharType="separate"/>
      </w:r>
      <w:r w:rsidR="0020449B">
        <w:rPr>
          <w:noProof/>
        </w:rPr>
        <w:t>10</w:t>
      </w:r>
      <w:r w:rsidR="009E60F2">
        <w:rPr>
          <w:noProof/>
        </w:rPr>
        <w:fldChar w:fldCharType="end"/>
      </w:r>
      <w:bookmarkEnd w:id="77"/>
      <w:r>
        <w:t>: Results from standalone classification</w:t>
      </w:r>
      <w:bookmarkEnd w:id="78"/>
    </w:p>
    <w:p w14:paraId="6EF02234" w14:textId="4B027B83" w:rsidR="00FD673F" w:rsidRPr="00683808" w:rsidRDefault="00EA36F9" w:rsidP="00683808">
      <w:r>
        <w:t xml:space="preserve">The results in </w:t>
      </w:r>
      <w:r>
        <w:fldChar w:fldCharType="begin"/>
      </w:r>
      <w:r>
        <w:instrText xml:space="preserve"> REF _Ref5968927 \h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pPr>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926F6A">
      <w:pPr>
        <w:pStyle w:val="Heading2"/>
      </w:pPr>
      <w:bookmarkStart w:id="79" w:name="_Toc6315823"/>
      <w:r>
        <w:lastRenderedPageBreak/>
        <w:t>Large image search</w:t>
      </w:r>
      <w:bookmarkEnd w:id="79"/>
    </w:p>
    <w:p w14:paraId="1544E710" w14:textId="4C4CDD74" w:rsidR="002F5062" w:rsidRDefault="00BE1B67" w:rsidP="00FD673F">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FD673F">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FD673F">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FD673F">
      <w:r>
        <w:t>The x and y steps are calculated as such</w:t>
      </w:r>
    </w:p>
    <w:p w14:paraId="3E4FFADE" w14:textId="5FBD08A3" w:rsidR="008B1EC7" w:rsidRDefault="008B1EC7" w:rsidP="00FD673F">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FD673F">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FD673F">
      <w:r>
        <w:t xml:space="preserve">This ensures that no area of the image is missed. </w:t>
      </w:r>
    </w:p>
    <w:p w14:paraId="1FE190C8" w14:textId="41DBACF4" w:rsidR="00177B1F" w:rsidRDefault="008B1EC7" w:rsidP="00FD673F">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FD673F">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B33F89">
      <w:pPr>
        <w:keepNext/>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3D6A4645" w:rsidR="00B33F89" w:rsidRDefault="00B33F89" w:rsidP="00B33F89">
      <w:pPr>
        <w:pStyle w:val="Caption"/>
      </w:pPr>
      <w:bookmarkStart w:id="80" w:name="_Ref6141049"/>
      <w:r>
        <w:t xml:space="preserve">Figure </w:t>
      </w:r>
      <w:r w:rsidR="009E60F2">
        <w:fldChar w:fldCharType="begin"/>
      </w:r>
      <w:r w:rsidR="009E60F2">
        <w:instrText xml:space="preserve"> SEQ Figure \* ARABIC </w:instrText>
      </w:r>
      <w:r w:rsidR="009E60F2">
        <w:fldChar w:fldCharType="separate"/>
      </w:r>
      <w:r w:rsidR="0020449B">
        <w:rPr>
          <w:noProof/>
        </w:rPr>
        <w:t>11</w:t>
      </w:r>
      <w:r w:rsidR="009E60F2">
        <w:rPr>
          <w:noProof/>
        </w:rPr>
        <w:fldChar w:fldCharType="end"/>
      </w:r>
      <w:r>
        <w:t xml:space="preserve">: Heat map of aircraft </w:t>
      </w:r>
      <w:bookmarkEnd w:id="80"/>
      <w:r w:rsidR="00490D6F">
        <w:t>probabilities</w:t>
      </w:r>
    </w:p>
    <w:p w14:paraId="5B1775A1" w14:textId="72BA110A" w:rsidR="00B33F89" w:rsidRDefault="00BC7377" w:rsidP="00FD673F">
      <w:r>
        <w:lastRenderedPageBreak/>
        <w:fldChar w:fldCharType="begin"/>
      </w:r>
      <w:r>
        <w:instrText xml:space="preserve"> REF _Ref6141049 \h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FD673F">
      <w:r>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20449B">
      <w:pPr>
        <w:keepNext/>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6C298853" w:rsidR="0020449B" w:rsidRDefault="0020449B" w:rsidP="0020449B">
      <w:pPr>
        <w:pStyle w:val="Caption"/>
      </w:pPr>
      <w:bookmarkStart w:id="81" w:name="_Ref6142916"/>
      <w:r>
        <w:t xml:space="preserve">Figure </w:t>
      </w:r>
      <w:r w:rsidR="009E60F2">
        <w:fldChar w:fldCharType="begin"/>
      </w:r>
      <w:r w:rsidR="009E60F2">
        <w:instrText xml:space="preserve"> SEQ Figure \* ARABIC </w:instrText>
      </w:r>
      <w:r w:rsidR="009E60F2">
        <w:fldChar w:fldCharType="separate"/>
      </w:r>
      <w:r>
        <w:rPr>
          <w:noProof/>
        </w:rPr>
        <w:t>12</w:t>
      </w:r>
      <w:r w:rsidR="009E60F2">
        <w:rPr>
          <w:noProof/>
        </w:rPr>
        <w:fldChar w:fldCharType="end"/>
      </w:r>
      <w:r>
        <w:t>: Image search results</w:t>
      </w:r>
      <w:bookmarkEnd w:id="81"/>
    </w:p>
    <w:p w14:paraId="0C8E9356" w14:textId="77777777" w:rsidR="00F51561" w:rsidRDefault="0020449B" w:rsidP="00E47A1C">
      <w:r>
        <w:fldChar w:fldCharType="begin"/>
      </w:r>
      <w:r>
        <w:instrText xml:space="preserve"> REF _Ref6142916 \h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 xml:space="preserve">It is difficult to reduce the number of boxes in a tight location because it is an area of interest. </w:t>
      </w:r>
    </w:p>
    <w:p w14:paraId="39BE60F6" w14:textId="77777777" w:rsidR="009649A0" w:rsidRDefault="009649A0" w:rsidP="009649A0">
      <w:pPr>
        <w:pStyle w:val="Heading2"/>
      </w:pPr>
      <w:bookmarkStart w:id="82" w:name="_Toc6315824"/>
      <w:r>
        <w:t>Saving of results</w:t>
      </w:r>
      <w:bookmarkEnd w:id="82"/>
    </w:p>
    <w:p w14:paraId="49A7404D" w14:textId="410CADB3" w:rsidR="008B0F0B" w:rsidRDefault="009649A0" w:rsidP="009649A0">
      <w:r>
        <w:t xml:space="preserve">After classification of a large image is completed, the results are </w:t>
      </w:r>
      <w:r w:rsidR="00DB6EED">
        <w:t xml:space="preserve">automatically saved </w:t>
      </w:r>
      <w:r>
        <w:t>to the users file system. The heat map and search results are assigned a UUID and save</w:t>
      </w:r>
      <w:r w:rsidR="00DB6EED">
        <w:t>d to a folder. The newly generated images will have the same UUID for simplicity.</w:t>
      </w:r>
    </w:p>
    <w:p w14:paraId="04A91183" w14:textId="7C0823B3" w:rsidR="002D3C33" w:rsidRDefault="00DB6EED" w:rsidP="002D3C33">
      <w:r>
        <w:t xml:space="preserve">The results of classification appear </w:t>
      </w:r>
      <w:r w:rsidR="002D3C33">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27F18B95" w14:textId="0F1B851D" w:rsidR="002D3C33" w:rsidRDefault="008C7A03">
      <w:pPr>
        <w:rPr>
          <w:rFonts w:asciiTheme="majorHAnsi" w:eastAsiaTheme="majorEastAsia" w:hAnsiTheme="majorHAnsi" w:cstheme="majorBidi"/>
          <w:color w:val="2F5496" w:themeColor="accent1" w:themeShade="BF"/>
          <w:sz w:val="32"/>
          <w:szCs w:val="32"/>
        </w:rPr>
      </w:pPr>
      <w:r>
        <w:t xml:space="preserve">INSERT IMAGE OF MATPLOTLIB </w:t>
      </w:r>
    </w:p>
    <w:p w14:paraId="4CBC304F" w14:textId="10E12267" w:rsidR="00BA2C40" w:rsidRDefault="00BA2C40" w:rsidP="007E0B18">
      <w:pPr>
        <w:pStyle w:val="Heading1"/>
      </w:pPr>
      <w:bookmarkStart w:id="83" w:name="_Toc6315825"/>
      <w:r>
        <w:t>Project Planning</w:t>
      </w:r>
      <w:bookmarkEnd w:id="83"/>
    </w:p>
    <w:p w14:paraId="08A9D614" w14:textId="24A3CFB7" w:rsidR="009866EC" w:rsidRDefault="009866EC" w:rsidP="009866EC">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0653A0">
      <w:pPr>
        <w:pStyle w:val="Heading2"/>
      </w:pPr>
      <w:bookmarkStart w:id="84" w:name="_Toc6315826"/>
      <w:r>
        <w:t>Momentum</w:t>
      </w:r>
      <w:bookmarkEnd w:id="84"/>
    </w:p>
    <w:p w14:paraId="435B4997" w14:textId="77777777" w:rsidR="00262904" w:rsidRDefault="002E6DB1" w:rsidP="009866EC">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in progress column </w:t>
      </w:r>
      <w:r w:rsidR="009649A0">
        <w:lastRenderedPageBreak/>
        <w:t xml:space="preserve">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9866EC">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9866EC">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0653A0">
      <w:pPr>
        <w:pStyle w:val="Heading2"/>
      </w:pPr>
      <w:bookmarkStart w:id="85" w:name="_Toc6315827"/>
      <w:r>
        <w:t>Adapting to change</w:t>
      </w:r>
      <w:r w:rsidR="00760E8A">
        <w:t xml:space="preserve"> and dealing with risks</w:t>
      </w:r>
      <w:bookmarkEnd w:id="85"/>
    </w:p>
    <w:p w14:paraId="6FD14BB8" w14:textId="6AA0E7FE" w:rsidR="00760E8A" w:rsidRDefault="00760E8A" w:rsidP="00E70778">
      <w:r>
        <w:t>Adapting to change and risk during a project is always difficult. This is because it is hard to foresee problems that may arise. 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5C35C869" w:rsidR="000653A0" w:rsidRDefault="00E70778" w:rsidP="00760E8A">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but the general consensus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16565A9C" w14:textId="4CC493CA" w:rsidR="009E60F2" w:rsidRDefault="009E60F2" w:rsidP="00760E8A">
      <w:r>
        <w:t>As this project used external libraries, there is always a danger that a new version of the library could become available</w:t>
      </w:r>
      <w:r w:rsidR="00CD4410">
        <w:t>. When a new version of a library becomes available, there is always a risk that the updated version may be</w:t>
      </w:r>
      <w:r>
        <w:t xml:space="preserve"> incompatible with the current software through the deprec</w:t>
      </w:r>
      <w:r w:rsidR="00CD4410">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62DF775" w:rsidR="000653A0" w:rsidRDefault="000653A0" w:rsidP="000653A0">
      <w:pPr>
        <w:pStyle w:val="Heading2"/>
      </w:pPr>
      <w:bookmarkStart w:id="86" w:name="_Toc6315829"/>
      <w:r>
        <w:t>Performance</w:t>
      </w:r>
      <w:bookmarkEnd w:id="86"/>
    </w:p>
    <w:p w14:paraId="4C7B0BF6" w14:textId="532438BE" w:rsidR="0041273C" w:rsidRDefault="002D3C33" w:rsidP="0041273C">
      <w:r>
        <w:t xml:space="preserve">Overall, I feel I performed well during this project. </w:t>
      </w:r>
      <w:r w:rsidR="00DD2A8D">
        <w:t xml:space="preserve">I managed my time effectively, balanced my learning and deadlines from other modules and kept the project alive. </w:t>
      </w:r>
      <w:r>
        <w:t>The only part that has let me down so far is quality of research. The first few weeks of development were wasted as the approach I had research was deemed inappropriate to the given solution and timeframe.</w:t>
      </w:r>
      <w:r w:rsidRPr="002D3C33">
        <w:t xml:space="preserve"> </w:t>
      </w:r>
      <w:r>
        <w:t>I started the project using the wrong ML model. This was a quick and easy fix however, could have been easily avoided by i</w:t>
      </w:r>
      <w:r w:rsidR="00E61041">
        <w:t xml:space="preserve">n-depth research of CNN’s. </w:t>
      </w:r>
      <w:r w:rsidR="00C70A13">
        <w:t>The extra research required by the change was additional work th</w:t>
      </w:r>
      <w:r w:rsidR="00CD4410">
        <w:t>at I didn’t want to worry about and could have been undertaken at the research stage.</w:t>
      </w:r>
    </w:p>
    <w:p w14:paraId="2FA1AD56" w14:textId="641D6800" w:rsidR="00CD4410" w:rsidRPr="0041273C" w:rsidRDefault="00CD4410" w:rsidP="0041273C">
      <w: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77777777" w:rsidR="00E70778" w:rsidRDefault="000653A0" w:rsidP="000653A0">
      <w:pPr>
        <w:pStyle w:val="Heading2"/>
      </w:pPr>
      <w:bookmarkStart w:id="87" w:name="_Toc6315830"/>
      <w:r>
        <w:lastRenderedPageBreak/>
        <w:t>What have I learnt?</w:t>
      </w:r>
      <w:bookmarkEnd w:id="87"/>
    </w:p>
    <w:p w14:paraId="43A9F5CA" w14:textId="784A7FAD" w:rsidR="00375FF1" w:rsidRDefault="00262904" w:rsidP="00E70778">
      <w:r>
        <w:t>During this project, I have learnt the importance of project management</w:t>
      </w:r>
      <w:r w:rsidR="00375FF1">
        <w:t xml:space="preserve"> and gained an understanding of why large projects need to be managed effectively. The use of CSEE Jira really enabled me to track issues and look at my overall progress. It allowed me to identify issues within the way I work through the use of its analytic tools. I discovered I was taking too much time to solve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5D11058F" w14:textId="2E015606" w:rsidR="008B739D" w:rsidRDefault="008B739D" w:rsidP="00E70778">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w:t>
      </w:r>
    </w:p>
    <w:p w14:paraId="2871BEE6" w14:textId="0FB872E4" w:rsidR="000653A0" w:rsidRDefault="000653A0" w:rsidP="00E70778">
      <w:r>
        <w:br w:type="page"/>
      </w:r>
    </w:p>
    <w:p w14:paraId="0F6FE11E" w14:textId="77777777" w:rsidR="00DD2A8D" w:rsidRDefault="00BA2C40" w:rsidP="002D3C33">
      <w:pPr>
        <w:pStyle w:val="Heading1"/>
      </w:pPr>
      <w:bookmarkStart w:id="88" w:name="_Toc6315831"/>
      <w:r>
        <w:lastRenderedPageBreak/>
        <w:t>Conclusion</w:t>
      </w:r>
      <w:bookmarkEnd w:id="88"/>
    </w:p>
    <w:p w14:paraId="04AD8755" w14:textId="1692CF11" w:rsidR="00EB5FD9" w:rsidRDefault="00EB5FD9" w:rsidP="000F458F">
      <w:r>
        <w:t>Object detection is a highly complex problem that has taken many years to develop to the stage it has reached at present. Th</w:t>
      </w:r>
      <w:r w:rsidR="00B34753">
        <w:t>is project highlighted the co</w:t>
      </w:r>
      <w:r w:rsidR="002E2503">
        <w:t xml:space="preserve">mputational complexity of processing large amounts of data and how systems must be optimised for specific purposes to perform effectively. </w:t>
      </w:r>
    </w:p>
    <w:p w14:paraId="77332C5D" w14:textId="6C9E525E" w:rsidR="002E2503" w:rsidRDefault="002E2503" w:rsidP="000F458F">
      <w:r>
        <w:t>The development of the aircraft identification system</w:t>
      </w:r>
      <w:r w:rsidR="00E97499">
        <w:t xml:space="preserve"> involved many steps. First the development of a training set. The training </w:t>
      </w:r>
      <w:r w:rsidR="00865DD6">
        <w:t>set defines what the ML model will be classifying. This step was time consuming as the repeated steps of cropping images from Google Earth was tedious. What to define as aircraft and ground was also a</w:t>
      </w:r>
    </w:p>
    <w:p w14:paraId="6FA2211E" w14:textId="21ACA498" w:rsidR="00EB5FD9" w:rsidRDefault="00EB5FD9" w:rsidP="000F458F">
      <w:proofErr w:type="spellStart"/>
      <w:proofErr w:type="gramStart"/>
      <w:r>
        <w:t>ocesses</w:t>
      </w:r>
      <w:proofErr w:type="spellEnd"/>
      <w:proofErr w:type="gramEnd"/>
    </w:p>
    <w:p w14:paraId="715BEDB1" w14:textId="77777777" w:rsidR="00EB5FD9" w:rsidRDefault="00EB5FD9" w:rsidP="000F458F">
      <w:r>
        <w:t>What the results mean</w:t>
      </w:r>
    </w:p>
    <w:p w14:paraId="6AF6AF6E" w14:textId="77777777" w:rsidR="00865DD6" w:rsidRDefault="00865DD6" w:rsidP="000F458F"/>
    <w:p w14:paraId="3EA717F0" w14:textId="55F5EE4C" w:rsidR="00BA2C40" w:rsidRDefault="00865DD6" w:rsidP="000F458F">
      <w:r>
        <w:t xml:space="preserve">The project shows the possibilities of computer vision and machine learning. Not only can it be used in the private sector and for personal use, but can be used in the public sector to assist with healthcare, </w:t>
      </w:r>
      <w:bookmarkStart w:id="89" w:name="_GoBack"/>
      <w:bookmarkEnd w:id="89"/>
      <w:r w:rsidR="00BA2C40">
        <w:br w:type="page"/>
      </w:r>
    </w:p>
    <w:p w14:paraId="4CB9A838" w14:textId="408DABB7" w:rsidR="00BA2C40" w:rsidRDefault="00BA2C40" w:rsidP="007E0B18">
      <w:pPr>
        <w:pStyle w:val="Heading1"/>
      </w:pPr>
      <w:bookmarkStart w:id="90" w:name="_Toc6315832"/>
      <w:r>
        <w:lastRenderedPageBreak/>
        <w:t>References</w:t>
      </w:r>
      <w:bookmarkEnd w:id="90"/>
    </w:p>
    <w:p w14:paraId="1F383F86" w14:textId="7CBD4F74" w:rsidR="00DD0807" w:rsidRDefault="003664A6">
      <w:pPr>
        <w:rPr>
          <w:rStyle w:val="Hyperlink"/>
        </w:rPr>
      </w:pPr>
      <w:r>
        <w:t xml:space="preserve">[1] </w:t>
      </w:r>
      <w:hyperlink r:id="rId26" w:history="1">
        <w:r>
          <w:rPr>
            <w:rStyle w:val="Hyperlink"/>
          </w:rPr>
          <w:t>https://docs.scipy.org/doc/numpy-1.13.0/user/whatisnumpy.html</w:t>
        </w:r>
      </w:hyperlink>
    </w:p>
    <w:p w14:paraId="059E2156" w14:textId="15C4FB8C" w:rsidR="00DD0807" w:rsidRDefault="009A26F3">
      <w:pPr>
        <w:rPr>
          <w:rStyle w:val="Hyperlink"/>
        </w:rPr>
      </w:pPr>
      <w:r>
        <w:t xml:space="preserve">[2] </w:t>
      </w:r>
      <w:hyperlink r:id="rId27" w:history="1">
        <w:r w:rsidR="00DD0807">
          <w:rPr>
            <w:rStyle w:val="Hyperlink"/>
          </w:rPr>
          <w:t>https://medium.com/deep-math-machine-learning-ai/chapter-3-support-vector-machine-with-math-47d6193c82be</w:t>
        </w:r>
      </w:hyperlink>
    </w:p>
    <w:p w14:paraId="40F2E9D9" w14:textId="3A8F9F6E" w:rsidR="007169B1" w:rsidRPr="00DD0807" w:rsidRDefault="007169B1">
      <w:pPr>
        <w:rPr>
          <w:color w:val="0563C1" w:themeColor="hyperlink"/>
          <w:u w:val="single"/>
        </w:rPr>
      </w:pPr>
      <w:r>
        <w:t xml:space="preserve">[3] </w:t>
      </w:r>
      <w:hyperlink r:id="rId28" w:history="1">
        <w:r>
          <w:rPr>
            <w:rStyle w:val="Hyperlink"/>
          </w:rPr>
          <w:t>https://medium.com/greyatom/what-is-underfitting-and-overfitting-in-machine-learning-and-how-to-deal-with-it-6803a989c76</w:t>
        </w:r>
      </w:hyperlink>
    </w:p>
    <w:p w14:paraId="1F6BC611" w14:textId="1F159314" w:rsidR="00252BB0" w:rsidRDefault="00252BB0" w:rsidP="00252BB0">
      <w:pPr>
        <w:pStyle w:val="Heading1"/>
      </w:pPr>
      <w:bookmarkStart w:id="91" w:name="_Toc6315833"/>
      <w:r>
        <w:t>Appendices</w:t>
      </w:r>
      <w:bookmarkEnd w:id="91"/>
    </w:p>
    <w:p w14:paraId="492A63E4" w14:textId="77777777" w:rsidR="006A2A28" w:rsidRDefault="006A2A28" w:rsidP="006A2A28">
      <w:pPr>
        <w:pStyle w:val="Heading2"/>
      </w:pPr>
      <w:bookmarkStart w:id="92" w:name="_Toc6315834"/>
      <w:r>
        <w:t>Sustainability</w:t>
      </w:r>
      <w:bookmarkEnd w:id="92"/>
    </w:p>
    <w:p w14:paraId="7A46F78B" w14:textId="6A273C6F" w:rsidR="006A2A28" w:rsidRDefault="006A2A28" w:rsidP="006A2A28">
      <w:pPr>
        <w:pStyle w:val="Heading2"/>
      </w:pPr>
      <w:bookmarkStart w:id="93" w:name="_Toc6315835"/>
      <w:r>
        <w:t>Legal</w:t>
      </w:r>
      <w:bookmarkEnd w:id="93"/>
    </w:p>
    <w:p w14:paraId="7E465486" w14:textId="097A2986" w:rsidR="008B739D" w:rsidRPr="008B739D" w:rsidRDefault="008C7A03" w:rsidP="008B739D">
      <w:r>
        <w:t xml:space="preserve">As computer vision is such a new topic, the legal issues surrounding it </w:t>
      </w:r>
      <w:proofErr w:type="gramStart"/>
      <w:r>
        <w:t>are</w:t>
      </w:r>
      <w:r w:rsidR="00EB5FD9">
        <w:t xml:space="preserve"> </w:t>
      </w:r>
      <w:r>
        <w:t>.</w:t>
      </w:r>
      <w:proofErr w:type="gramEnd"/>
      <w:r>
        <w:t xml:space="preserve"> There are</w:t>
      </w:r>
      <w:r w:rsidR="00EB5FD9">
        <w:t xml:space="preserve"> specific laws that </w:t>
      </w:r>
      <w:proofErr w:type="spellStart"/>
      <w:r w:rsidR="00EB5FD9">
        <w:t>disal</w:t>
      </w:r>
      <w:proofErr w:type="spellEnd"/>
    </w:p>
    <w:p w14:paraId="0F9387E9" w14:textId="5B6F1BA5" w:rsidR="006A2A28" w:rsidRDefault="006A2A28" w:rsidP="006A2A28">
      <w:pPr>
        <w:pStyle w:val="Heading2"/>
      </w:pPr>
      <w:bookmarkStart w:id="94" w:name="_Toc6315836"/>
      <w:r>
        <w:t>Ethical</w:t>
      </w:r>
      <w:bookmarkEnd w:id="94"/>
    </w:p>
    <w:p w14:paraId="50846CBF" w14:textId="0AFA490C" w:rsidR="008B739D" w:rsidRDefault="008B739D" w:rsidP="008B739D">
      <w:r>
        <w:t>WHAT ARE THE EHTICAL ISSUES SURROUNDING THE PROJECT</w:t>
      </w:r>
    </w:p>
    <w:p w14:paraId="3ED11159" w14:textId="503CA97D" w:rsidR="008B739D" w:rsidRPr="008B739D" w:rsidRDefault="008B0F0B" w:rsidP="008B739D">
      <w:r>
        <w:t>INVASION OF PRIVACY</w:t>
      </w:r>
    </w:p>
    <w:p w14:paraId="29D1A53A" w14:textId="36D91F81" w:rsidR="006A2A28" w:rsidRDefault="006A2A28" w:rsidP="006A2A28">
      <w:pPr>
        <w:pStyle w:val="Heading2"/>
      </w:pPr>
      <w:bookmarkStart w:id="95" w:name="_Toc6315837"/>
      <w:r>
        <w:t>Intellectual property</w:t>
      </w:r>
      <w:bookmarkEnd w:id="95"/>
    </w:p>
    <w:p w14:paraId="429A7A9E" w14:textId="5A05CCCC" w:rsidR="008B0F0B" w:rsidRPr="008B0F0B" w:rsidRDefault="008B0F0B" w:rsidP="008B0F0B">
      <w:r>
        <w:t>WHO OWNS THE PROPERTY AS IT WAS DEVELOPED USING EXTERNAL LIBRARIES</w:t>
      </w:r>
    </w:p>
    <w:p w14:paraId="19B829DB" w14:textId="77777777" w:rsidR="006A2A28" w:rsidRPr="006A2A28" w:rsidRDefault="006A2A28" w:rsidP="006A2A28"/>
    <w:sectPr w:rsidR="006A2A28" w:rsidRPr="006A2A28">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71BB52" w14:textId="77777777" w:rsidR="009E60F2" w:rsidRDefault="009E60F2" w:rsidP="000E0551">
      <w:pPr>
        <w:spacing w:after="0" w:line="240" w:lineRule="auto"/>
      </w:pPr>
      <w:r>
        <w:separator/>
      </w:r>
    </w:p>
  </w:endnote>
  <w:endnote w:type="continuationSeparator" w:id="0">
    <w:p w14:paraId="21D8E4E2" w14:textId="77777777" w:rsidR="009E60F2" w:rsidRDefault="009E60F2"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777982"/>
      <w:docPartObj>
        <w:docPartGallery w:val="Page Numbers (Bottom of Page)"/>
        <w:docPartUnique/>
      </w:docPartObj>
    </w:sdtPr>
    <w:sdtEndPr>
      <w:rPr>
        <w:noProof/>
      </w:rPr>
    </w:sdtEndPr>
    <w:sdtContent>
      <w:p w14:paraId="75D1080D" w14:textId="3F11ABC9" w:rsidR="009E60F2" w:rsidRDefault="009E60F2">
        <w:pPr>
          <w:pStyle w:val="Footer"/>
          <w:jc w:val="center"/>
        </w:pPr>
        <w:r>
          <w:fldChar w:fldCharType="begin"/>
        </w:r>
        <w:r>
          <w:instrText xml:space="preserve"> PAGE   \* MERGEFORMAT </w:instrText>
        </w:r>
        <w:r>
          <w:fldChar w:fldCharType="separate"/>
        </w:r>
        <w:r w:rsidR="00865DD6">
          <w:rPr>
            <w:noProof/>
          </w:rPr>
          <w:t>24</w:t>
        </w:r>
        <w:r>
          <w:rPr>
            <w:noProof/>
          </w:rPr>
          <w:fldChar w:fldCharType="end"/>
        </w:r>
      </w:p>
    </w:sdtContent>
  </w:sdt>
  <w:p w14:paraId="739A8D77" w14:textId="77777777" w:rsidR="009E60F2" w:rsidRDefault="009E6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5F6D0" w14:textId="77777777" w:rsidR="009E60F2" w:rsidRDefault="009E60F2" w:rsidP="000E0551">
      <w:pPr>
        <w:spacing w:after="0" w:line="240" w:lineRule="auto"/>
      </w:pPr>
      <w:r>
        <w:separator/>
      </w:r>
    </w:p>
  </w:footnote>
  <w:footnote w:type="continuationSeparator" w:id="0">
    <w:p w14:paraId="26F6299B" w14:textId="77777777" w:rsidR="009E60F2" w:rsidRDefault="009E60F2"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DC50" w14:textId="58830E31" w:rsidR="009E60F2" w:rsidRDefault="009E60F2">
    <w:pPr>
      <w:pStyle w:val="Header"/>
    </w:pPr>
    <w:r>
      <w:t>Final report</w:t>
    </w:r>
    <w:r>
      <w:tab/>
      <w:t>Identifying aircraft from above</w:t>
    </w:r>
    <w:r>
      <w:tab/>
      <w:t>Kai Roper-Blackman</w:t>
    </w:r>
  </w:p>
  <w:p w14:paraId="1396FF16" w14:textId="77777777" w:rsidR="009E60F2" w:rsidRDefault="009E60F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7"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
  </w:num>
  <w:num w:numId="4">
    <w:abstractNumId w:val="1"/>
  </w:num>
  <w:num w:numId="5">
    <w:abstractNumId w:val="4"/>
  </w:num>
  <w:num w:numId="6">
    <w:abstractNumId w:val="6"/>
  </w:num>
  <w:num w:numId="7">
    <w:abstractNumId w:val="3"/>
  </w:num>
  <w:num w:numId="8">
    <w:abstractNumId w:val="8"/>
  </w:num>
  <w:num w:numId="9">
    <w:abstractNumId w:val="7"/>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130"/>
    <w:rsid w:val="000324D2"/>
    <w:rsid w:val="000653A0"/>
    <w:rsid w:val="000A2AE6"/>
    <w:rsid w:val="000B63F0"/>
    <w:rsid w:val="000C2363"/>
    <w:rsid w:val="000D0130"/>
    <w:rsid w:val="000D0F71"/>
    <w:rsid w:val="000E0551"/>
    <w:rsid w:val="000E06D3"/>
    <w:rsid w:val="000F458F"/>
    <w:rsid w:val="000F634D"/>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23B2A"/>
    <w:rsid w:val="0025296C"/>
    <w:rsid w:val="00252BB0"/>
    <w:rsid w:val="00262904"/>
    <w:rsid w:val="00267AF7"/>
    <w:rsid w:val="00272062"/>
    <w:rsid w:val="002A427F"/>
    <w:rsid w:val="002D3C33"/>
    <w:rsid w:val="002E2503"/>
    <w:rsid w:val="002E5D2B"/>
    <w:rsid w:val="002E6DB1"/>
    <w:rsid w:val="002F5062"/>
    <w:rsid w:val="003075BD"/>
    <w:rsid w:val="003664A6"/>
    <w:rsid w:val="0037095E"/>
    <w:rsid w:val="00375FF1"/>
    <w:rsid w:val="00381F21"/>
    <w:rsid w:val="003C04A6"/>
    <w:rsid w:val="003D39BB"/>
    <w:rsid w:val="003F2B37"/>
    <w:rsid w:val="00402237"/>
    <w:rsid w:val="0041273C"/>
    <w:rsid w:val="00424290"/>
    <w:rsid w:val="0043080A"/>
    <w:rsid w:val="00442C8D"/>
    <w:rsid w:val="00454660"/>
    <w:rsid w:val="00465F80"/>
    <w:rsid w:val="00475A83"/>
    <w:rsid w:val="00490D6F"/>
    <w:rsid w:val="004F69F3"/>
    <w:rsid w:val="00501095"/>
    <w:rsid w:val="0050156B"/>
    <w:rsid w:val="00507FB7"/>
    <w:rsid w:val="00530F99"/>
    <w:rsid w:val="0053777F"/>
    <w:rsid w:val="00564753"/>
    <w:rsid w:val="0057205A"/>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1671"/>
    <w:rsid w:val="006F61A9"/>
    <w:rsid w:val="00710E57"/>
    <w:rsid w:val="007169B1"/>
    <w:rsid w:val="00760E8A"/>
    <w:rsid w:val="00785DD7"/>
    <w:rsid w:val="007900A3"/>
    <w:rsid w:val="007E0B18"/>
    <w:rsid w:val="007E3E0A"/>
    <w:rsid w:val="007F061A"/>
    <w:rsid w:val="00811CBA"/>
    <w:rsid w:val="00815069"/>
    <w:rsid w:val="00856DF5"/>
    <w:rsid w:val="00865DD6"/>
    <w:rsid w:val="00893FD4"/>
    <w:rsid w:val="008B0F0B"/>
    <w:rsid w:val="008B1EC7"/>
    <w:rsid w:val="008B6C1B"/>
    <w:rsid w:val="008B739D"/>
    <w:rsid w:val="008C7A03"/>
    <w:rsid w:val="008E0078"/>
    <w:rsid w:val="008F0318"/>
    <w:rsid w:val="008F0496"/>
    <w:rsid w:val="009167F1"/>
    <w:rsid w:val="00926F6A"/>
    <w:rsid w:val="009649A0"/>
    <w:rsid w:val="00964D64"/>
    <w:rsid w:val="009736C0"/>
    <w:rsid w:val="00977559"/>
    <w:rsid w:val="009806BA"/>
    <w:rsid w:val="009866EC"/>
    <w:rsid w:val="009A26F3"/>
    <w:rsid w:val="009A40A1"/>
    <w:rsid w:val="009B4C46"/>
    <w:rsid w:val="009D7041"/>
    <w:rsid w:val="009E1D04"/>
    <w:rsid w:val="009E60F2"/>
    <w:rsid w:val="00A14DF1"/>
    <w:rsid w:val="00A62CBE"/>
    <w:rsid w:val="00A668D8"/>
    <w:rsid w:val="00A8370F"/>
    <w:rsid w:val="00A83EA9"/>
    <w:rsid w:val="00AC4D27"/>
    <w:rsid w:val="00AC73FE"/>
    <w:rsid w:val="00AE222D"/>
    <w:rsid w:val="00AE27B7"/>
    <w:rsid w:val="00B00468"/>
    <w:rsid w:val="00B33F89"/>
    <w:rsid w:val="00B34753"/>
    <w:rsid w:val="00B50C10"/>
    <w:rsid w:val="00B60A1C"/>
    <w:rsid w:val="00B7203B"/>
    <w:rsid w:val="00B73D45"/>
    <w:rsid w:val="00B74428"/>
    <w:rsid w:val="00B75E36"/>
    <w:rsid w:val="00B91FC6"/>
    <w:rsid w:val="00BA2C40"/>
    <w:rsid w:val="00BB0DAF"/>
    <w:rsid w:val="00BC03F7"/>
    <w:rsid w:val="00BC7377"/>
    <w:rsid w:val="00BE1B67"/>
    <w:rsid w:val="00BE7C0C"/>
    <w:rsid w:val="00BF7AB3"/>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5D13"/>
    <w:rsid w:val="00D444B8"/>
    <w:rsid w:val="00D948B2"/>
    <w:rsid w:val="00DA26FA"/>
    <w:rsid w:val="00DB0515"/>
    <w:rsid w:val="00DB6EED"/>
    <w:rsid w:val="00DC6735"/>
    <w:rsid w:val="00DD0807"/>
    <w:rsid w:val="00DD2A8D"/>
    <w:rsid w:val="00DE5905"/>
    <w:rsid w:val="00E458A6"/>
    <w:rsid w:val="00E47A1C"/>
    <w:rsid w:val="00E61041"/>
    <w:rsid w:val="00E70778"/>
    <w:rsid w:val="00E91164"/>
    <w:rsid w:val="00E969AC"/>
    <w:rsid w:val="00E97499"/>
    <w:rsid w:val="00EA36F9"/>
    <w:rsid w:val="00EA4A8A"/>
    <w:rsid w:val="00EB18B8"/>
    <w:rsid w:val="00EB2AD8"/>
    <w:rsid w:val="00EB5FD9"/>
    <w:rsid w:val="00EC1EFB"/>
    <w:rsid w:val="00EC4EF4"/>
    <w:rsid w:val="00EC4F41"/>
    <w:rsid w:val="00ED0686"/>
    <w:rsid w:val="00EE7715"/>
    <w:rsid w:val="00F336A1"/>
    <w:rsid w:val="00F350B7"/>
    <w:rsid w:val="00F51561"/>
    <w:rsid w:val="00F758B3"/>
    <w:rsid w:val="00F966CB"/>
    <w:rsid w:val="00F974E1"/>
    <w:rsid w:val="00FB3AC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semiHidden/>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docs.scipy.org/doc/numpy-1.13.0/user/whatisnumpy.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greyatom/what-is-underfitting-and-overfitting-in-machine-learning-and-how-to-deal-with-it-6803a989c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deep-math-machine-learning-ai/chapter-3-support-vector-machine-with-math-47d6193c82be"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6079E-1B84-4E22-9DE4-5DAE485F3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6397</TotalTime>
  <Pages>25</Pages>
  <Words>6347</Words>
  <Characters>36181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Roper-Blackman, Kai J G</cp:lastModifiedBy>
  <cp:revision>25</cp:revision>
  <dcterms:created xsi:type="dcterms:W3CDTF">2019-03-08T14:19:00Z</dcterms:created>
  <dcterms:modified xsi:type="dcterms:W3CDTF">2019-04-17T14:19:00Z</dcterms:modified>
</cp:coreProperties>
</file>