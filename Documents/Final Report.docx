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DD4AED" w14:textId="77777777" w:rsidR="0093269A" w:rsidRPr="00EC2764" w:rsidRDefault="0093269A" w:rsidP="009D1CBC">
      <w:pPr>
        <w:spacing w:line="480" w:lineRule="auto"/>
        <w:jc w:val="center"/>
        <w:rPr>
          <w:rFonts w:ascii="Times New Roman" w:hAnsi="Times New Roman" w:cs="Times New Roman"/>
          <w:sz w:val="40"/>
          <w:szCs w:val="40"/>
        </w:rPr>
      </w:pPr>
    </w:p>
    <w:p w14:paraId="1F28A7ED" w14:textId="7393DEF5" w:rsidR="00E91164" w:rsidRPr="00EC2764" w:rsidRDefault="00E91164" w:rsidP="009D1CBC">
      <w:pPr>
        <w:spacing w:line="480" w:lineRule="auto"/>
        <w:jc w:val="center"/>
        <w:rPr>
          <w:rFonts w:ascii="Times New Roman" w:hAnsi="Times New Roman" w:cs="Times New Roman"/>
          <w:sz w:val="40"/>
          <w:szCs w:val="40"/>
        </w:rPr>
      </w:pPr>
      <w:r w:rsidRPr="00EC2764">
        <w:rPr>
          <w:rFonts w:ascii="Times New Roman" w:hAnsi="Times New Roman" w:cs="Times New Roman"/>
          <w:sz w:val="40"/>
          <w:szCs w:val="40"/>
        </w:rPr>
        <w:t>Identifying aircraft from above</w:t>
      </w:r>
    </w:p>
    <w:p w14:paraId="36250032" w14:textId="3BE3620E" w:rsidR="00CB50A8" w:rsidRPr="00EC2764" w:rsidRDefault="009D1CBC" w:rsidP="009D1CBC">
      <w:pPr>
        <w:spacing w:line="480" w:lineRule="auto"/>
        <w:jc w:val="center"/>
        <w:rPr>
          <w:rFonts w:ascii="Times New Roman" w:hAnsi="Times New Roman" w:cs="Times New Roman"/>
          <w:sz w:val="40"/>
          <w:szCs w:val="40"/>
        </w:rPr>
      </w:pPr>
      <w:r w:rsidRPr="00EC2764">
        <w:rPr>
          <w:rFonts w:ascii="Times New Roman" w:hAnsi="Times New Roman" w:cs="Times New Roman"/>
          <w:sz w:val="40"/>
          <w:szCs w:val="40"/>
        </w:rPr>
        <w:t>By</w:t>
      </w:r>
      <w:r w:rsidR="00E91164" w:rsidRPr="00EC2764">
        <w:rPr>
          <w:rFonts w:ascii="Times New Roman" w:hAnsi="Times New Roman" w:cs="Times New Roman"/>
          <w:sz w:val="40"/>
          <w:szCs w:val="40"/>
        </w:rPr>
        <w:t xml:space="preserve"> Kai Roper-Blackman</w:t>
      </w:r>
    </w:p>
    <w:p w14:paraId="26ECEEF0" w14:textId="2AB48787" w:rsidR="00E91164" w:rsidRPr="00EC2764" w:rsidRDefault="00E91164" w:rsidP="009D1CBC">
      <w:pPr>
        <w:spacing w:line="480" w:lineRule="auto"/>
        <w:jc w:val="center"/>
        <w:rPr>
          <w:rFonts w:ascii="Times New Roman" w:hAnsi="Times New Roman" w:cs="Times New Roman"/>
          <w:sz w:val="40"/>
          <w:szCs w:val="40"/>
        </w:rPr>
      </w:pPr>
      <w:r w:rsidRPr="00EC2764">
        <w:rPr>
          <w:rFonts w:ascii="Times New Roman" w:hAnsi="Times New Roman" w:cs="Times New Roman"/>
          <w:sz w:val="40"/>
          <w:szCs w:val="40"/>
        </w:rPr>
        <w:t>Registration Number: 1602999</w:t>
      </w:r>
    </w:p>
    <w:p w14:paraId="46AF10D6" w14:textId="35D05C1F" w:rsidR="00E91164" w:rsidRPr="00EC2764" w:rsidRDefault="00E91164" w:rsidP="009D1CBC">
      <w:pPr>
        <w:spacing w:line="480" w:lineRule="auto"/>
        <w:jc w:val="center"/>
        <w:rPr>
          <w:rFonts w:ascii="Times New Roman" w:hAnsi="Times New Roman" w:cs="Times New Roman"/>
          <w:sz w:val="40"/>
          <w:szCs w:val="40"/>
        </w:rPr>
      </w:pPr>
      <w:r w:rsidRPr="00EC2764">
        <w:rPr>
          <w:rFonts w:ascii="Times New Roman" w:hAnsi="Times New Roman" w:cs="Times New Roman"/>
          <w:sz w:val="40"/>
          <w:szCs w:val="40"/>
        </w:rPr>
        <w:t>Supervisor(s): Adrian Clarke, Sebastian Halder</w:t>
      </w:r>
    </w:p>
    <w:p w14:paraId="6D32DD3E" w14:textId="68D77712" w:rsidR="00E91164" w:rsidRPr="00EC2764" w:rsidRDefault="00E91164" w:rsidP="009D1CBC">
      <w:pPr>
        <w:spacing w:line="480" w:lineRule="auto"/>
        <w:jc w:val="center"/>
        <w:rPr>
          <w:rFonts w:ascii="Times New Roman" w:hAnsi="Times New Roman" w:cs="Times New Roman"/>
          <w:sz w:val="40"/>
          <w:szCs w:val="40"/>
        </w:rPr>
      </w:pPr>
      <w:r w:rsidRPr="00EC2764">
        <w:rPr>
          <w:rFonts w:ascii="Times New Roman" w:hAnsi="Times New Roman" w:cs="Times New Roman"/>
          <w:sz w:val="40"/>
          <w:szCs w:val="40"/>
        </w:rPr>
        <w:t>Second assessor: Luca Citi</w:t>
      </w:r>
    </w:p>
    <w:p w14:paraId="05045A06" w14:textId="2404B084" w:rsidR="00BA2C40" w:rsidRPr="00EC2764" w:rsidRDefault="00E91164" w:rsidP="009D1CBC">
      <w:pPr>
        <w:spacing w:line="480" w:lineRule="auto"/>
        <w:jc w:val="center"/>
        <w:rPr>
          <w:rFonts w:ascii="Times New Roman" w:hAnsi="Times New Roman" w:cs="Times New Roman"/>
          <w:sz w:val="40"/>
          <w:szCs w:val="40"/>
        </w:rPr>
      </w:pPr>
      <w:r w:rsidRPr="00EC2764">
        <w:rPr>
          <w:rFonts w:ascii="Times New Roman" w:hAnsi="Times New Roman" w:cs="Times New Roman"/>
          <w:sz w:val="40"/>
          <w:szCs w:val="40"/>
        </w:rPr>
        <w:t>Degree</w:t>
      </w:r>
      <w:r w:rsidR="00D25D13" w:rsidRPr="00EC2764">
        <w:rPr>
          <w:rFonts w:ascii="Times New Roman" w:hAnsi="Times New Roman" w:cs="Times New Roman"/>
          <w:sz w:val="40"/>
          <w:szCs w:val="40"/>
        </w:rPr>
        <w:t xml:space="preserve"> Course</w:t>
      </w:r>
      <w:r w:rsidRPr="00EC2764">
        <w:rPr>
          <w:rFonts w:ascii="Times New Roman" w:hAnsi="Times New Roman" w:cs="Times New Roman"/>
          <w:sz w:val="40"/>
          <w:szCs w:val="40"/>
        </w:rPr>
        <w:t>:</w:t>
      </w:r>
      <w:r w:rsidR="00D25D13" w:rsidRPr="00EC2764">
        <w:rPr>
          <w:rFonts w:ascii="Times New Roman" w:hAnsi="Times New Roman" w:cs="Times New Roman"/>
          <w:sz w:val="40"/>
          <w:szCs w:val="40"/>
        </w:rPr>
        <w:t xml:space="preserve"> BSc</w:t>
      </w:r>
      <w:r w:rsidRPr="00EC2764">
        <w:rPr>
          <w:rFonts w:ascii="Times New Roman" w:hAnsi="Times New Roman" w:cs="Times New Roman"/>
          <w:sz w:val="40"/>
          <w:szCs w:val="40"/>
        </w:rPr>
        <w:t xml:space="preserve"> Computer Science </w:t>
      </w:r>
      <w:r w:rsidR="00D25D13" w:rsidRPr="00EC2764">
        <w:rPr>
          <w:rFonts w:ascii="Times New Roman" w:hAnsi="Times New Roman" w:cs="Times New Roman"/>
          <w:sz w:val="40"/>
          <w:szCs w:val="40"/>
        </w:rPr>
        <w:t>(</w:t>
      </w:r>
      <w:r w:rsidRPr="00EC2764">
        <w:rPr>
          <w:rFonts w:ascii="Times New Roman" w:hAnsi="Times New Roman" w:cs="Times New Roman"/>
          <w:sz w:val="40"/>
          <w:szCs w:val="40"/>
        </w:rPr>
        <w:t>G400</w:t>
      </w:r>
      <w:r w:rsidR="00424290" w:rsidRPr="00EC2764">
        <w:rPr>
          <w:rFonts w:ascii="Times New Roman" w:hAnsi="Times New Roman" w:cs="Times New Roman"/>
          <w:sz w:val="40"/>
          <w:szCs w:val="40"/>
        </w:rPr>
        <w:t>)</w:t>
      </w:r>
    </w:p>
    <w:p w14:paraId="5A58DC98" w14:textId="440AD301" w:rsidR="00BA2C40" w:rsidRPr="00EC2764" w:rsidRDefault="009D1CBC" w:rsidP="008B6EF7">
      <w:pPr>
        <w:spacing w:line="240" w:lineRule="auto"/>
        <w:rPr>
          <w:rFonts w:ascii="Times New Roman" w:hAnsi="Times New Roman" w:cs="Times New Roman"/>
          <w:sz w:val="40"/>
          <w:szCs w:val="40"/>
        </w:rPr>
      </w:pPr>
      <w:r w:rsidRPr="00EC2764">
        <w:rPr>
          <w:rFonts w:ascii="Times New Roman" w:hAnsi="Times New Roman" w:cs="Times New Roman"/>
          <w:noProof/>
          <w:lang w:eastAsia="en-GB"/>
        </w:rPr>
        <w:drawing>
          <wp:anchor distT="0" distB="0" distL="114300" distR="114300" simplePos="0" relativeHeight="251658240" behindDoc="0" locked="0" layoutInCell="1" allowOverlap="1" wp14:anchorId="37F4ADEC" wp14:editId="0B6D9159">
            <wp:simplePos x="0" y="0"/>
            <wp:positionH relativeFrom="margin">
              <wp:align>center</wp:align>
            </wp:positionH>
            <wp:positionV relativeFrom="paragraph">
              <wp:posOffset>361950</wp:posOffset>
            </wp:positionV>
            <wp:extent cx="1809750" cy="2571750"/>
            <wp:effectExtent l="0" t="0" r="0" b="0"/>
            <wp:wrapSquare wrapText="bothSides"/>
            <wp:docPr id="24" name="Picture 24" descr="Image result for essex un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essex uni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9750" cy="2571750"/>
                    </a:xfrm>
                    <a:prstGeom prst="rect">
                      <a:avLst/>
                    </a:prstGeom>
                    <a:noFill/>
                    <a:ln>
                      <a:noFill/>
                    </a:ln>
                  </pic:spPr>
                </pic:pic>
              </a:graphicData>
            </a:graphic>
          </wp:anchor>
        </w:drawing>
      </w:r>
      <w:r w:rsidR="00BA2C40" w:rsidRPr="00EC2764">
        <w:rPr>
          <w:rFonts w:ascii="Times New Roman" w:hAnsi="Times New Roman" w:cs="Times New Roman"/>
          <w:sz w:val="40"/>
          <w:szCs w:val="40"/>
        </w:rPr>
        <w:br w:type="page"/>
      </w:r>
    </w:p>
    <w:bookmarkStart w:id="0" w:name="_Toc2948929" w:displacedByCustomXml="next"/>
    <w:sdt>
      <w:sdtPr>
        <w:rPr>
          <w:rFonts w:ascii="Times New Roman" w:eastAsiaTheme="minorHAnsi" w:hAnsi="Times New Roman" w:cs="Times New Roman"/>
          <w:color w:val="auto"/>
          <w:sz w:val="22"/>
          <w:szCs w:val="22"/>
          <w:lang w:val="en-GB"/>
        </w:rPr>
        <w:id w:val="1697502696"/>
        <w:docPartObj>
          <w:docPartGallery w:val="Table of Contents"/>
          <w:docPartUnique/>
        </w:docPartObj>
      </w:sdtPr>
      <w:sdtEndPr>
        <w:rPr>
          <w:b/>
          <w:bCs/>
          <w:noProof/>
        </w:rPr>
      </w:sdtEndPr>
      <w:sdtContent>
        <w:p w14:paraId="3F08A32B" w14:textId="390FEA2A" w:rsidR="00BA2C40" w:rsidRPr="00EC2764" w:rsidRDefault="00BA2C40" w:rsidP="008B6EF7">
          <w:pPr>
            <w:pStyle w:val="TOCHeading"/>
            <w:spacing w:line="240" w:lineRule="auto"/>
            <w:rPr>
              <w:rFonts w:ascii="Times New Roman" w:hAnsi="Times New Roman" w:cs="Times New Roman"/>
            </w:rPr>
          </w:pPr>
          <w:r w:rsidRPr="00EC2764">
            <w:rPr>
              <w:rFonts w:ascii="Times New Roman" w:hAnsi="Times New Roman" w:cs="Times New Roman"/>
            </w:rPr>
            <w:t>Contents</w:t>
          </w:r>
        </w:p>
        <w:p w14:paraId="6C1EBFDB" w14:textId="7CE66C4C" w:rsidR="009919E3" w:rsidRPr="00EC2764" w:rsidRDefault="00BA2C40">
          <w:pPr>
            <w:pStyle w:val="TOC1"/>
            <w:tabs>
              <w:tab w:val="right" w:leader="dot" w:pos="9628"/>
            </w:tabs>
            <w:rPr>
              <w:rFonts w:ascii="Times New Roman" w:eastAsiaTheme="minorEastAsia" w:hAnsi="Times New Roman" w:cs="Times New Roman"/>
              <w:noProof/>
              <w:lang w:eastAsia="en-GB"/>
            </w:rPr>
          </w:pPr>
          <w:r w:rsidRPr="00EC2764">
            <w:rPr>
              <w:rFonts w:ascii="Times New Roman" w:hAnsi="Times New Roman" w:cs="Times New Roman"/>
              <w:b/>
              <w:bCs/>
              <w:noProof/>
            </w:rPr>
            <w:fldChar w:fldCharType="begin"/>
          </w:r>
          <w:r w:rsidRPr="00EC2764">
            <w:rPr>
              <w:rFonts w:ascii="Times New Roman" w:hAnsi="Times New Roman" w:cs="Times New Roman"/>
              <w:b/>
              <w:bCs/>
              <w:noProof/>
            </w:rPr>
            <w:instrText xml:space="preserve"> TOC \o "1-3" \h \z \u </w:instrText>
          </w:r>
          <w:r w:rsidRPr="00EC2764">
            <w:rPr>
              <w:rFonts w:ascii="Times New Roman" w:hAnsi="Times New Roman" w:cs="Times New Roman"/>
              <w:b/>
              <w:bCs/>
              <w:noProof/>
            </w:rPr>
            <w:fldChar w:fldCharType="separate"/>
          </w:r>
          <w:hyperlink w:anchor="_Toc7133826" w:history="1">
            <w:r w:rsidR="009919E3" w:rsidRPr="00EC2764">
              <w:rPr>
                <w:rStyle w:val="Hyperlink"/>
                <w:rFonts w:ascii="Times New Roman" w:hAnsi="Times New Roman" w:cs="Times New Roman"/>
                <w:noProof/>
              </w:rPr>
              <w:t>Acknowledgements</w:t>
            </w:r>
            <w:r w:rsidR="009919E3" w:rsidRPr="00EC2764">
              <w:rPr>
                <w:rFonts w:ascii="Times New Roman" w:hAnsi="Times New Roman" w:cs="Times New Roman"/>
                <w:noProof/>
                <w:webHidden/>
              </w:rPr>
              <w:tab/>
            </w:r>
            <w:r w:rsidR="009919E3" w:rsidRPr="00EC2764">
              <w:rPr>
                <w:rFonts w:ascii="Times New Roman" w:hAnsi="Times New Roman" w:cs="Times New Roman"/>
                <w:noProof/>
                <w:webHidden/>
              </w:rPr>
              <w:fldChar w:fldCharType="begin"/>
            </w:r>
            <w:r w:rsidR="009919E3" w:rsidRPr="00EC2764">
              <w:rPr>
                <w:rFonts w:ascii="Times New Roman" w:hAnsi="Times New Roman" w:cs="Times New Roman"/>
                <w:noProof/>
                <w:webHidden/>
              </w:rPr>
              <w:instrText xml:space="preserve"> PAGEREF _Toc7133826 \h </w:instrText>
            </w:r>
            <w:r w:rsidR="009919E3" w:rsidRPr="00EC2764">
              <w:rPr>
                <w:rFonts w:ascii="Times New Roman" w:hAnsi="Times New Roman" w:cs="Times New Roman"/>
                <w:noProof/>
                <w:webHidden/>
              </w:rPr>
            </w:r>
            <w:r w:rsidR="009919E3" w:rsidRPr="00EC2764">
              <w:rPr>
                <w:rFonts w:ascii="Times New Roman" w:hAnsi="Times New Roman" w:cs="Times New Roman"/>
                <w:noProof/>
                <w:webHidden/>
              </w:rPr>
              <w:fldChar w:fldCharType="separate"/>
            </w:r>
            <w:r w:rsidR="009919E3" w:rsidRPr="00EC2764">
              <w:rPr>
                <w:rFonts w:ascii="Times New Roman" w:hAnsi="Times New Roman" w:cs="Times New Roman"/>
                <w:noProof/>
                <w:webHidden/>
              </w:rPr>
              <w:t>4</w:t>
            </w:r>
            <w:r w:rsidR="009919E3" w:rsidRPr="00EC2764">
              <w:rPr>
                <w:rFonts w:ascii="Times New Roman" w:hAnsi="Times New Roman" w:cs="Times New Roman"/>
                <w:noProof/>
                <w:webHidden/>
              </w:rPr>
              <w:fldChar w:fldCharType="end"/>
            </w:r>
          </w:hyperlink>
        </w:p>
        <w:p w14:paraId="72B3362F" w14:textId="0C980EB5" w:rsidR="009919E3" w:rsidRPr="00EC2764" w:rsidRDefault="009919E3">
          <w:pPr>
            <w:pStyle w:val="TOC1"/>
            <w:tabs>
              <w:tab w:val="right" w:leader="dot" w:pos="9628"/>
            </w:tabs>
            <w:rPr>
              <w:rFonts w:ascii="Times New Roman" w:eastAsiaTheme="minorEastAsia" w:hAnsi="Times New Roman" w:cs="Times New Roman"/>
              <w:noProof/>
              <w:lang w:eastAsia="en-GB"/>
            </w:rPr>
          </w:pPr>
          <w:hyperlink w:anchor="_Toc7133827" w:history="1">
            <w:r w:rsidRPr="00EC2764">
              <w:rPr>
                <w:rStyle w:val="Hyperlink"/>
                <w:rFonts w:ascii="Times New Roman" w:hAnsi="Times New Roman" w:cs="Times New Roman"/>
                <w:noProof/>
              </w:rPr>
              <w:t>Abstract</w:t>
            </w:r>
            <w:r w:rsidRPr="00EC2764">
              <w:rPr>
                <w:rFonts w:ascii="Times New Roman" w:hAnsi="Times New Roman" w:cs="Times New Roman"/>
                <w:noProof/>
                <w:webHidden/>
              </w:rPr>
              <w:tab/>
            </w:r>
            <w:r w:rsidRPr="00EC2764">
              <w:rPr>
                <w:rFonts w:ascii="Times New Roman" w:hAnsi="Times New Roman" w:cs="Times New Roman"/>
                <w:noProof/>
                <w:webHidden/>
              </w:rPr>
              <w:fldChar w:fldCharType="begin"/>
            </w:r>
            <w:r w:rsidRPr="00EC2764">
              <w:rPr>
                <w:rFonts w:ascii="Times New Roman" w:hAnsi="Times New Roman" w:cs="Times New Roman"/>
                <w:noProof/>
                <w:webHidden/>
              </w:rPr>
              <w:instrText xml:space="preserve"> PAGEREF _Toc7133827 \h </w:instrText>
            </w:r>
            <w:r w:rsidRPr="00EC2764">
              <w:rPr>
                <w:rFonts w:ascii="Times New Roman" w:hAnsi="Times New Roman" w:cs="Times New Roman"/>
                <w:noProof/>
                <w:webHidden/>
              </w:rPr>
            </w:r>
            <w:r w:rsidRPr="00EC2764">
              <w:rPr>
                <w:rFonts w:ascii="Times New Roman" w:hAnsi="Times New Roman" w:cs="Times New Roman"/>
                <w:noProof/>
                <w:webHidden/>
              </w:rPr>
              <w:fldChar w:fldCharType="separate"/>
            </w:r>
            <w:r w:rsidRPr="00EC2764">
              <w:rPr>
                <w:rFonts w:ascii="Times New Roman" w:hAnsi="Times New Roman" w:cs="Times New Roman"/>
                <w:noProof/>
                <w:webHidden/>
              </w:rPr>
              <w:t>5</w:t>
            </w:r>
            <w:r w:rsidRPr="00EC2764">
              <w:rPr>
                <w:rFonts w:ascii="Times New Roman" w:hAnsi="Times New Roman" w:cs="Times New Roman"/>
                <w:noProof/>
                <w:webHidden/>
              </w:rPr>
              <w:fldChar w:fldCharType="end"/>
            </w:r>
          </w:hyperlink>
        </w:p>
        <w:p w14:paraId="60328C34" w14:textId="51294904" w:rsidR="009919E3" w:rsidRPr="00EC2764" w:rsidRDefault="009919E3">
          <w:pPr>
            <w:pStyle w:val="TOC1"/>
            <w:tabs>
              <w:tab w:val="right" w:leader="dot" w:pos="9628"/>
            </w:tabs>
            <w:rPr>
              <w:rFonts w:ascii="Times New Roman" w:eastAsiaTheme="minorEastAsia" w:hAnsi="Times New Roman" w:cs="Times New Roman"/>
              <w:noProof/>
              <w:lang w:eastAsia="en-GB"/>
            </w:rPr>
          </w:pPr>
          <w:hyperlink w:anchor="_Toc7133828" w:history="1">
            <w:r w:rsidRPr="00EC2764">
              <w:rPr>
                <w:rStyle w:val="Hyperlink"/>
                <w:rFonts w:ascii="Times New Roman" w:hAnsi="Times New Roman" w:cs="Times New Roman"/>
                <w:noProof/>
              </w:rPr>
              <w:t>List of Symbols</w:t>
            </w:r>
            <w:r w:rsidRPr="00EC2764">
              <w:rPr>
                <w:rFonts w:ascii="Times New Roman" w:hAnsi="Times New Roman" w:cs="Times New Roman"/>
                <w:noProof/>
                <w:webHidden/>
              </w:rPr>
              <w:tab/>
            </w:r>
            <w:r w:rsidRPr="00EC2764">
              <w:rPr>
                <w:rFonts w:ascii="Times New Roman" w:hAnsi="Times New Roman" w:cs="Times New Roman"/>
                <w:noProof/>
                <w:webHidden/>
              </w:rPr>
              <w:fldChar w:fldCharType="begin"/>
            </w:r>
            <w:r w:rsidRPr="00EC2764">
              <w:rPr>
                <w:rFonts w:ascii="Times New Roman" w:hAnsi="Times New Roman" w:cs="Times New Roman"/>
                <w:noProof/>
                <w:webHidden/>
              </w:rPr>
              <w:instrText xml:space="preserve"> PAGEREF _Toc7133828 \h </w:instrText>
            </w:r>
            <w:r w:rsidRPr="00EC2764">
              <w:rPr>
                <w:rFonts w:ascii="Times New Roman" w:hAnsi="Times New Roman" w:cs="Times New Roman"/>
                <w:noProof/>
                <w:webHidden/>
              </w:rPr>
            </w:r>
            <w:r w:rsidRPr="00EC2764">
              <w:rPr>
                <w:rFonts w:ascii="Times New Roman" w:hAnsi="Times New Roman" w:cs="Times New Roman"/>
                <w:noProof/>
                <w:webHidden/>
              </w:rPr>
              <w:fldChar w:fldCharType="separate"/>
            </w:r>
            <w:r w:rsidRPr="00EC2764">
              <w:rPr>
                <w:rFonts w:ascii="Times New Roman" w:hAnsi="Times New Roman" w:cs="Times New Roman"/>
                <w:noProof/>
                <w:webHidden/>
              </w:rPr>
              <w:t>6</w:t>
            </w:r>
            <w:r w:rsidRPr="00EC2764">
              <w:rPr>
                <w:rFonts w:ascii="Times New Roman" w:hAnsi="Times New Roman" w:cs="Times New Roman"/>
                <w:noProof/>
                <w:webHidden/>
              </w:rPr>
              <w:fldChar w:fldCharType="end"/>
            </w:r>
          </w:hyperlink>
        </w:p>
        <w:p w14:paraId="0E398CB9" w14:textId="5288D7B0" w:rsidR="009919E3" w:rsidRPr="00EC2764" w:rsidRDefault="009919E3">
          <w:pPr>
            <w:pStyle w:val="TOC1"/>
            <w:tabs>
              <w:tab w:val="right" w:leader="dot" w:pos="9628"/>
            </w:tabs>
            <w:rPr>
              <w:rFonts w:ascii="Times New Roman" w:eastAsiaTheme="minorEastAsia" w:hAnsi="Times New Roman" w:cs="Times New Roman"/>
              <w:noProof/>
              <w:lang w:eastAsia="en-GB"/>
            </w:rPr>
          </w:pPr>
          <w:hyperlink w:anchor="_Toc7133829" w:history="1">
            <w:r w:rsidRPr="00EC2764">
              <w:rPr>
                <w:rStyle w:val="Hyperlink"/>
                <w:rFonts w:ascii="Times New Roman" w:hAnsi="Times New Roman" w:cs="Times New Roman"/>
                <w:noProof/>
              </w:rPr>
              <w:t>1. Project Aims and Objectives</w:t>
            </w:r>
            <w:r w:rsidRPr="00EC2764">
              <w:rPr>
                <w:rFonts w:ascii="Times New Roman" w:hAnsi="Times New Roman" w:cs="Times New Roman"/>
                <w:noProof/>
                <w:webHidden/>
              </w:rPr>
              <w:tab/>
            </w:r>
            <w:r w:rsidRPr="00EC2764">
              <w:rPr>
                <w:rFonts w:ascii="Times New Roman" w:hAnsi="Times New Roman" w:cs="Times New Roman"/>
                <w:noProof/>
                <w:webHidden/>
              </w:rPr>
              <w:fldChar w:fldCharType="begin"/>
            </w:r>
            <w:r w:rsidRPr="00EC2764">
              <w:rPr>
                <w:rFonts w:ascii="Times New Roman" w:hAnsi="Times New Roman" w:cs="Times New Roman"/>
                <w:noProof/>
                <w:webHidden/>
              </w:rPr>
              <w:instrText xml:space="preserve"> PAGEREF _Toc7133829 \h </w:instrText>
            </w:r>
            <w:r w:rsidRPr="00EC2764">
              <w:rPr>
                <w:rFonts w:ascii="Times New Roman" w:hAnsi="Times New Roman" w:cs="Times New Roman"/>
                <w:noProof/>
                <w:webHidden/>
              </w:rPr>
            </w:r>
            <w:r w:rsidRPr="00EC2764">
              <w:rPr>
                <w:rFonts w:ascii="Times New Roman" w:hAnsi="Times New Roman" w:cs="Times New Roman"/>
                <w:noProof/>
                <w:webHidden/>
              </w:rPr>
              <w:fldChar w:fldCharType="separate"/>
            </w:r>
            <w:r w:rsidRPr="00EC2764">
              <w:rPr>
                <w:rFonts w:ascii="Times New Roman" w:hAnsi="Times New Roman" w:cs="Times New Roman"/>
                <w:noProof/>
                <w:webHidden/>
              </w:rPr>
              <w:t>7</w:t>
            </w:r>
            <w:r w:rsidRPr="00EC2764">
              <w:rPr>
                <w:rFonts w:ascii="Times New Roman" w:hAnsi="Times New Roman" w:cs="Times New Roman"/>
                <w:noProof/>
                <w:webHidden/>
              </w:rPr>
              <w:fldChar w:fldCharType="end"/>
            </w:r>
          </w:hyperlink>
        </w:p>
        <w:p w14:paraId="50D842EA" w14:textId="72CFE3AE" w:rsidR="009919E3" w:rsidRPr="00EC2764" w:rsidRDefault="009919E3">
          <w:pPr>
            <w:pStyle w:val="TOC2"/>
            <w:tabs>
              <w:tab w:val="right" w:leader="dot" w:pos="9628"/>
            </w:tabs>
            <w:rPr>
              <w:rFonts w:ascii="Times New Roman" w:eastAsiaTheme="minorEastAsia" w:hAnsi="Times New Roman" w:cs="Times New Roman"/>
              <w:noProof/>
              <w:lang w:eastAsia="en-GB"/>
            </w:rPr>
          </w:pPr>
          <w:hyperlink w:anchor="_Toc7133830" w:history="1">
            <w:r w:rsidRPr="00EC2764">
              <w:rPr>
                <w:rStyle w:val="Hyperlink"/>
                <w:rFonts w:ascii="Times New Roman" w:hAnsi="Times New Roman" w:cs="Times New Roman"/>
                <w:noProof/>
              </w:rPr>
              <w:t>Primary Objectives</w:t>
            </w:r>
            <w:r w:rsidRPr="00EC2764">
              <w:rPr>
                <w:rFonts w:ascii="Times New Roman" w:hAnsi="Times New Roman" w:cs="Times New Roman"/>
                <w:noProof/>
                <w:webHidden/>
              </w:rPr>
              <w:tab/>
            </w:r>
            <w:r w:rsidRPr="00EC2764">
              <w:rPr>
                <w:rFonts w:ascii="Times New Roman" w:hAnsi="Times New Roman" w:cs="Times New Roman"/>
                <w:noProof/>
                <w:webHidden/>
              </w:rPr>
              <w:fldChar w:fldCharType="begin"/>
            </w:r>
            <w:r w:rsidRPr="00EC2764">
              <w:rPr>
                <w:rFonts w:ascii="Times New Roman" w:hAnsi="Times New Roman" w:cs="Times New Roman"/>
                <w:noProof/>
                <w:webHidden/>
              </w:rPr>
              <w:instrText xml:space="preserve"> PAGEREF _Toc7133830 \h </w:instrText>
            </w:r>
            <w:r w:rsidRPr="00EC2764">
              <w:rPr>
                <w:rFonts w:ascii="Times New Roman" w:hAnsi="Times New Roman" w:cs="Times New Roman"/>
                <w:noProof/>
                <w:webHidden/>
              </w:rPr>
            </w:r>
            <w:r w:rsidRPr="00EC2764">
              <w:rPr>
                <w:rFonts w:ascii="Times New Roman" w:hAnsi="Times New Roman" w:cs="Times New Roman"/>
                <w:noProof/>
                <w:webHidden/>
              </w:rPr>
              <w:fldChar w:fldCharType="separate"/>
            </w:r>
            <w:r w:rsidRPr="00EC2764">
              <w:rPr>
                <w:rFonts w:ascii="Times New Roman" w:hAnsi="Times New Roman" w:cs="Times New Roman"/>
                <w:noProof/>
                <w:webHidden/>
              </w:rPr>
              <w:t>7</w:t>
            </w:r>
            <w:r w:rsidRPr="00EC2764">
              <w:rPr>
                <w:rFonts w:ascii="Times New Roman" w:hAnsi="Times New Roman" w:cs="Times New Roman"/>
                <w:noProof/>
                <w:webHidden/>
              </w:rPr>
              <w:fldChar w:fldCharType="end"/>
            </w:r>
          </w:hyperlink>
        </w:p>
        <w:p w14:paraId="138BDD35" w14:textId="7BDE6848" w:rsidR="009919E3" w:rsidRPr="00EC2764" w:rsidRDefault="009919E3">
          <w:pPr>
            <w:pStyle w:val="TOC2"/>
            <w:tabs>
              <w:tab w:val="right" w:leader="dot" w:pos="9628"/>
            </w:tabs>
            <w:rPr>
              <w:rFonts w:ascii="Times New Roman" w:eastAsiaTheme="minorEastAsia" w:hAnsi="Times New Roman" w:cs="Times New Roman"/>
              <w:noProof/>
              <w:lang w:eastAsia="en-GB"/>
            </w:rPr>
          </w:pPr>
          <w:hyperlink w:anchor="_Toc7133831" w:history="1">
            <w:r w:rsidRPr="00EC2764">
              <w:rPr>
                <w:rStyle w:val="Hyperlink"/>
                <w:rFonts w:ascii="Times New Roman" w:hAnsi="Times New Roman" w:cs="Times New Roman"/>
                <w:noProof/>
              </w:rPr>
              <w:t>Additional goals</w:t>
            </w:r>
            <w:r w:rsidRPr="00EC2764">
              <w:rPr>
                <w:rFonts w:ascii="Times New Roman" w:hAnsi="Times New Roman" w:cs="Times New Roman"/>
                <w:noProof/>
                <w:webHidden/>
              </w:rPr>
              <w:tab/>
            </w:r>
            <w:r w:rsidRPr="00EC2764">
              <w:rPr>
                <w:rFonts w:ascii="Times New Roman" w:hAnsi="Times New Roman" w:cs="Times New Roman"/>
                <w:noProof/>
                <w:webHidden/>
              </w:rPr>
              <w:fldChar w:fldCharType="begin"/>
            </w:r>
            <w:r w:rsidRPr="00EC2764">
              <w:rPr>
                <w:rFonts w:ascii="Times New Roman" w:hAnsi="Times New Roman" w:cs="Times New Roman"/>
                <w:noProof/>
                <w:webHidden/>
              </w:rPr>
              <w:instrText xml:space="preserve"> PAGEREF _Toc7133831 \h </w:instrText>
            </w:r>
            <w:r w:rsidRPr="00EC2764">
              <w:rPr>
                <w:rFonts w:ascii="Times New Roman" w:hAnsi="Times New Roman" w:cs="Times New Roman"/>
                <w:noProof/>
                <w:webHidden/>
              </w:rPr>
            </w:r>
            <w:r w:rsidRPr="00EC2764">
              <w:rPr>
                <w:rFonts w:ascii="Times New Roman" w:hAnsi="Times New Roman" w:cs="Times New Roman"/>
                <w:noProof/>
                <w:webHidden/>
              </w:rPr>
              <w:fldChar w:fldCharType="separate"/>
            </w:r>
            <w:r w:rsidRPr="00EC2764">
              <w:rPr>
                <w:rFonts w:ascii="Times New Roman" w:hAnsi="Times New Roman" w:cs="Times New Roman"/>
                <w:noProof/>
                <w:webHidden/>
              </w:rPr>
              <w:t>7</w:t>
            </w:r>
            <w:r w:rsidRPr="00EC2764">
              <w:rPr>
                <w:rFonts w:ascii="Times New Roman" w:hAnsi="Times New Roman" w:cs="Times New Roman"/>
                <w:noProof/>
                <w:webHidden/>
              </w:rPr>
              <w:fldChar w:fldCharType="end"/>
            </w:r>
          </w:hyperlink>
        </w:p>
        <w:p w14:paraId="77B1F7B1" w14:textId="549F905F" w:rsidR="009919E3" w:rsidRPr="00EC2764" w:rsidRDefault="009919E3">
          <w:pPr>
            <w:pStyle w:val="TOC1"/>
            <w:tabs>
              <w:tab w:val="right" w:leader="dot" w:pos="9628"/>
            </w:tabs>
            <w:rPr>
              <w:rFonts w:ascii="Times New Roman" w:eastAsiaTheme="minorEastAsia" w:hAnsi="Times New Roman" w:cs="Times New Roman"/>
              <w:noProof/>
              <w:lang w:eastAsia="en-GB"/>
            </w:rPr>
          </w:pPr>
          <w:hyperlink w:anchor="_Toc7133832" w:history="1">
            <w:r w:rsidRPr="00EC2764">
              <w:rPr>
                <w:rStyle w:val="Hyperlink"/>
                <w:rFonts w:ascii="Times New Roman" w:hAnsi="Times New Roman" w:cs="Times New Roman"/>
                <w:noProof/>
              </w:rPr>
              <w:t>2. Methods</w:t>
            </w:r>
            <w:r w:rsidRPr="00EC2764">
              <w:rPr>
                <w:rFonts w:ascii="Times New Roman" w:hAnsi="Times New Roman" w:cs="Times New Roman"/>
                <w:noProof/>
                <w:webHidden/>
              </w:rPr>
              <w:tab/>
            </w:r>
            <w:r w:rsidRPr="00EC2764">
              <w:rPr>
                <w:rFonts w:ascii="Times New Roman" w:hAnsi="Times New Roman" w:cs="Times New Roman"/>
                <w:noProof/>
                <w:webHidden/>
              </w:rPr>
              <w:fldChar w:fldCharType="begin"/>
            </w:r>
            <w:r w:rsidRPr="00EC2764">
              <w:rPr>
                <w:rFonts w:ascii="Times New Roman" w:hAnsi="Times New Roman" w:cs="Times New Roman"/>
                <w:noProof/>
                <w:webHidden/>
              </w:rPr>
              <w:instrText xml:space="preserve"> PAGEREF _Toc7133832 \h </w:instrText>
            </w:r>
            <w:r w:rsidRPr="00EC2764">
              <w:rPr>
                <w:rFonts w:ascii="Times New Roman" w:hAnsi="Times New Roman" w:cs="Times New Roman"/>
                <w:noProof/>
                <w:webHidden/>
              </w:rPr>
            </w:r>
            <w:r w:rsidRPr="00EC2764">
              <w:rPr>
                <w:rFonts w:ascii="Times New Roman" w:hAnsi="Times New Roman" w:cs="Times New Roman"/>
                <w:noProof/>
                <w:webHidden/>
              </w:rPr>
              <w:fldChar w:fldCharType="separate"/>
            </w:r>
            <w:r w:rsidRPr="00EC2764">
              <w:rPr>
                <w:rFonts w:ascii="Times New Roman" w:hAnsi="Times New Roman" w:cs="Times New Roman"/>
                <w:noProof/>
                <w:webHidden/>
              </w:rPr>
              <w:t>8</w:t>
            </w:r>
            <w:r w:rsidRPr="00EC2764">
              <w:rPr>
                <w:rFonts w:ascii="Times New Roman" w:hAnsi="Times New Roman" w:cs="Times New Roman"/>
                <w:noProof/>
                <w:webHidden/>
              </w:rPr>
              <w:fldChar w:fldCharType="end"/>
            </w:r>
          </w:hyperlink>
        </w:p>
        <w:p w14:paraId="01783F69" w14:textId="5637D856" w:rsidR="009919E3" w:rsidRPr="00EC2764" w:rsidRDefault="009919E3">
          <w:pPr>
            <w:pStyle w:val="TOC2"/>
            <w:tabs>
              <w:tab w:val="right" w:leader="dot" w:pos="9628"/>
            </w:tabs>
            <w:rPr>
              <w:rFonts w:ascii="Times New Roman" w:eastAsiaTheme="minorEastAsia" w:hAnsi="Times New Roman" w:cs="Times New Roman"/>
              <w:noProof/>
              <w:lang w:eastAsia="en-GB"/>
            </w:rPr>
          </w:pPr>
          <w:hyperlink w:anchor="_Toc7133833" w:history="1">
            <w:r w:rsidRPr="00EC2764">
              <w:rPr>
                <w:rStyle w:val="Hyperlink"/>
                <w:rFonts w:ascii="Times New Roman" w:hAnsi="Times New Roman" w:cs="Times New Roman"/>
                <w:noProof/>
              </w:rPr>
              <w:t>2.1 Internal and External Libraries</w:t>
            </w:r>
            <w:r w:rsidRPr="00EC2764">
              <w:rPr>
                <w:rFonts w:ascii="Times New Roman" w:hAnsi="Times New Roman" w:cs="Times New Roman"/>
                <w:noProof/>
                <w:webHidden/>
              </w:rPr>
              <w:tab/>
            </w:r>
            <w:r w:rsidRPr="00EC2764">
              <w:rPr>
                <w:rFonts w:ascii="Times New Roman" w:hAnsi="Times New Roman" w:cs="Times New Roman"/>
                <w:noProof/>
                <w:webHidden/>
              </w:rPr>
              <w:fldChar w:fldCharType="begin"/>
            </w:r>
            <w:r w:rsidRPr="00EC2764">
              <w:rPr>
                <w:rFonts w:ascii="Times New Roman" w:hAnsi="Times New Roman" w:cs="Times New Roman"/>
                <w:noProof/>
                <w:webHidden/>
              </w:rPr>
              <w:instrText xml:space="preserve"> PAGEREF _Toc7133833 \h </w:instrText>
            </w:r>
            <w:r w:rsidRPr="00EC2764">
              <w:rPr>
                <w:rFonts w:ascii="Times New Roman" w:hAnsi="Times New Roman" w:cs="Times New Roman"/>
                <w:noProof/>
                <w:webHidden/>
              </w:rPr>
            </w:r>
            <w:r w:rsidRPr="00EC2764">
              <w:rPr>
                <w:rFonts w:ascii="Times New Roman" w:hAnsi="Times New Roman" w:cs="Times New Roman"/>
                <w:noProof/>
                <w:webHidden/>
              </w:rPr>
              <w:fldChar w:fldCharType="separate"/>
            </w:r>
            <w:r w:rsidRPr="00EC2764">
              <w:rPr>
                <w:rFonts w:ascii="Times New Roman" w:hAnsi="Times New Roman" w:cs="Times New Roman"/>
                <w:noProof/>
                <w:webHidden/>
              </w:rPr>
              <w:t>8</w:t>
            </w:r>
            <w:r w:rsidRPr="00EC2764">
              <w:rPr>
                <w:rFonts w:ascii="Times New Roman" w:hAnsi="Times New Roman" w:cs="Times New Roman"/>
                <w:noProof/>
                <w:webHidden/>
              </w:rPr>
              <w:fldChar w:fldCharType="end"/>
            </w:r>
          </w:hyperlink>
        </w:p>
        <w:p w14:paraId="7D25473A" w14:textId="59D0621D" w:rsidR="009919E3" w:rsidRPr="00EC2764" w:rsidRDefault="009919E3">
          <w:pPr>
            <w:pStyle w:val="TOC2"/>
            <w:tabs>
              <w:tab w:val="left" w:pos="880"/>
              <w:tab w:val="right" w:leader="dot" w:pos="9628"/>
            </w:tabs>
            <w:rPr>
              <w:rFonts w:ascii="Times New Roman" w:eastAsiaTheme="minorEastAsia" w:hAnsi="Times New Roman" w:cs="Times New Roman"/>
              <w:noProof/>
              <w:lang w:eastAsia="en-GB"/>
            </w:rPr>
          </w:pPr>
          <w:hyperlink w:anchor="_Toc7133834" w:history="1">
            <w:r w:rsidRPr="00EC2764">
              <w:rPr>
                <w:rStyle w:val="Hyperlink"/>
                <w:rFonts w:ascii="Times New Roman" w:hAnsi="Times New Roman" w:cs="Times New Roman"/>
                <w:noProof/>
              </w:rPr>
              <w:t>2.2</w:t>
            </w:r>
            <w:r w:rsidRPr="00EC2764">
              <w:rPr>
                <w:rFonts w:ascii="Times New Roman" w:eastAsiaTheme="minorEastAsia" w:hAnsi="Times New Roman" w:cs="Times New Roman"/>
                <w:noProof/>
                <w:lang w:eastAsia="en-GB"/>
              </w:rPr>
              <w:tab/>
            </w:r>
            <w:r w:rsidRPr="00EC2764">
              <w:rPr>
                <w:rStyle w:val="Hyperlink"/>
                <w:rFonts w:ascii="Times New Roman" w:hAnsi="Times New Roman" w:cs="Times New Roman"/>
                <w:noProof/>
              </w:rPr>
              <w:t>Computer Vision</w:t>
            </w:r>
            <w:r w:rsidRPr="00EC2764">
              <w:rPr>
                <w:rFonts w:ascii="Times New Roman" w:hAnsi="Times New Roman" w:cs="Times New Roman"/>
                <w:noProof/>
                <w:webHidden/>
              </w:rPr>
              <w:tab/>
            </w:r>
            <w:r w:rsidRPr="00EC2764">
              <w:rPr>
                <w:rFonts w:ascii="Times New Roman" w:hAnsi="Times New Roman" w:cs="Times New Roman"/>
                <w:noProof/>
                <w:webHidden/>
              </w:rPr>
              <w:fldChar w:fldCharType="begin"/>
            </w:r>
            <w:r w:rsidRPr="00EC2764">
              <w:rPr>
                <w:rFonts w:ascii="Times New Roman" w:hAnsi="Times New Roman" w:cs="Times New Roman"/>
                <w:noProof/>
                <w:webHidden/>
              </w:rPr>
              <w:instrText xml:space="preserve"> PAGEREF _Toc7133834 \h </w:instrText>
            </w:r>
            <w:r w:rsidRPr="00EC2764">
              <w:rPr>
                <w:rFonts w:ascii="Times New Roman" w:hAnsi="Times New Roman" w:cs="Times New Roman"/>
                <w:noProof/>
                <w:webHidden/>
              </w:rPr>
            </w:r>
            <w:r w:rsidRPr="00EC2764">
              <w:rPr>
                <w:rFonts w:ascii="Times New Roman" w:hAnsi="Times New Roman" w:cs="Times New Roman"/>
                <w:noProof/>
                <w:webHidden/>
              </w:rPr>
              <w:fldChar w:fldCharType="separate"/>
            </w:r>
            <w:r w:rsidRPr="00EC2764">
              <w:rPr>
                <w:rFonts w:ascii="Times New Roman" w:hAnsi="Times New Roman" w:cs="Times New Roman"/>
                <w:noProof/>
                <w:webHidden/>
              </w:rPr>
              <w:t>9</w:t>
            </w:r>
            <w:r w:rsidRPr="00EC2764">
              <w:rPr>
                <w:rFonts w:ascii="Times New Roman" w:hAnsi="Times New Roman" w:cs="Times New Roman"/>
                <w:noProof/>
                <w:webHidden/>
              </w:rPr>
              <w:fldChar w:fldCharType="end"/>
            </w:r>
          </w:hyperlink>
        </w:p>
        <w:p w14:paraId="1A2A8318" w14:textId="3D7247B3" w:rsidR="009919E3" w:rsidRPr="00EC2764" w:rsidRDefault="009919E3">
          <w:pPr>
            <w:pStyle w:val="TOC3"/>
            <w:tabs>
              <w:tab w:val="right" w:leader="dot" w:pos="9628"/>
            </w:tabs>
            <w:rPr>
              <w:rFonts w:ascii="Times New Roman" w:eastAsiaTheme="minorEastAsia" w:hAnsi="Times New Roman" w:cs="Times New Roman"/>
              <w:noProof/>
              <w:lang w:eastAsia="en-GB"/>
            </w:rPr>
          </w:pPr>
          <w:hyperlink w:anchor="_Toc7133835" w:history="1">
            <w:r w:rsidRPr="00EC2764">
              <w:rPr>
                <w:rStyle w:val="Hyperlink"/>
                <w:rFonts w:ascii="Times New Roman" w:hAnsi="Times New Roman" w:cs="Times New Roman"/>
                <w:noProof/>
              </w:rPr>
              <w:t>2.2.1 Development</w:t>
            </w:r>
            <w:r w:rsidRPr="00EC2764">
              <w:rPr>
                <w:rFonts w:ascii="Times New Roman" w:hAnsi="Times New Roman" w:cs="Times New Roman"/>
                <w:noProof/>
                <w:webHidden/>
              </w:rPr>
              <w:tab/>
            </w:r>
            <w:r w:rsidRPr="00EC2764">
              <w:rPr>
                <w:rFonts w:ascii="Times New Roman" w:hAnsi="Times New Roman" w:cs="Times New Roman"/>
                <w:noProof/>
                <w:webHidden/>
              </w:rPr>
              <w:fldChar w:fldCharType="begin"/>
            </w:r>
            <w:r w:rsidRPr="00EC2764">
              <w:rPr>
                <w:rFonts w:ascii="Times New Roman" w:hAnsi="Times New Roman" w:cs="Times New Roman"/>
                <w:noProof/>
                <w:webHidden/>
              </w:rPr>
              <w:instrText xml:space="preserve"> PAGEREF _Toc7133835 \h </w:instrText>
            </w:r>
            <w:r w:rsidRPr="00EC2764">
              <w:rPr>
                <w:rFonts w:ascii="Times New Roman" w:hAnsi="Times New Roman" w:cs="Times New Roman"/>
                <w:noProof/>
                <w:webHidden/>
              </w:rPr>
            </w:r>
            <w:r w:rsidRPr="00EC2764">
              <w:rPr>
                <w:rFonts w:ascii="Times New Roman" w:hAnsi="Times New Roman" w:cs="Times New Roman"/>
                <w:noProof/>
                <w:webHidden/>
              </w:rPr>
              <w:fldChar w:fldCharType="separate"/>
            </w:r>
            <w:r w:rsidRPr="00EC2764">
              <w:rPr>
                <w:rFonts w:ascii="Times New Roman" w:hAnsi="Times New Roman" w:cs="Times New Roman"/>
                <w:noProof/>
                <w:webHidden/>
              </w:rPr>
              <w:t>9</w:t>
            </w:r>
            <w:r w:rsidRPr="00EC2764">
              <w:rPr>
                <w:rFonts w:ascii="Times New Roman" w:hAnsi="Times New Roman" w:cs="Times New Roman"/>
                <w:noProof/>
                <w:webHidden/>
              </w:rPr>
              <w:fldChar w:fldCharType="end"/>
            </w:r>
          </w:hyperlink>
        </w:p>
        <w:p w14:paraId="6BF3FADF" w14:textId="185588F8" w:rsidR="009919E3" w:rsidRPr="00EC2764" w:rsidRDefault="009919E3">
          <w:pPr>
            <w:pStyle w:val="TOC3"/>
            <w:tabs>
              <w:tab w:val="right" w:leader="dot" w:pos="9628"/>
            </w:tabs>
            <w:rPr>
              <w:rFonts w:ascii="Times New Roman" w:eastAsiaTheme="minorEastAsia" w:hAnsi="Times New Roman" w:cs="Times New Roman"/>
              <w:noProof/>
              <w:lang w:eastAsia="en-GB"/>
            </w:rPr>
          </w:pPr>
          <w:hyperlink w:anchor="_Toc7133836" w:history="1">
            <w:r w:rsidRPr="00EC2764">
              <w:rPr>
                <w:rStyle w:val="Hyperlink"/>
                <w:rFonts w:ascii="Times New Roman" w:hAnsi="Times New Roman" w:cs="Times New Roman"/>
                <w:noProof/>
              </w:rPr>
              <w:t>2.2.2 Applications</w:t>
            </w:r>
            <w:r w:rsidRPr="00EC2764">
              <w:rPr>
                <w:rFonts w:ascii="Times New Roman" w:hAnsi="Times New Roman" w:cs="Times New Roman"/>
                <w:noProof/>
                <w:webHidden/>
              </w:rPr>
              <w:tab/>
            </w:r>
            <w:r w:rsidRPr="00EC2764">
              <w:rPr>
                <w:rFonts w:ascii="Times New Roman" w:hAnsi="Times New Roman" w:cs="Times New Roman"/>
                <w:noProof/>
                <w:webHidden/>
              </w:rPr>
              <w:fldChar w:fldCharType="begin"/>
            </w:r>
            <w:r w:rsidRPr="00EC2764">
              <w:rPr>
                <w:rFonts w:ascii="Times New Roman" w:hAnsi="Times New Roman" w:cs="Times New Roman"/>
                <w:noProof/>
                <w:webHidden/>
              </w:rPr>
              <w:instrText xml:space="preserve"> PAGEREF _Toc7133836 \h </w:instrText>
            </w:r>
            <w:r w:rsidRPr="00EC2764">
              <w:rPr>
                <w:rFonts w:ascii="Times New Roman" w:hAnsi="Times New Roman" w:cs="Times New Roman"/>
                <w:noProof/>
                <w:webHidden/>
              </w:rPr>
            </w:r>
            <w:r w:rsidRPr="00EC2764">
              <w:rPr>
                <w:rFonts w:ascii="Times New Roman" w:hAnsi="Times New Roman" w:cs="Times New Roman"/>
                <w:noProof/>
                <w:webHidden/>
              </w:rPr>
              <w:fldChar w:fldCharType="separate"/>
            </w:r>
            <w:r w:rsidRPr="00EC2764">
              <w:rPr>
                <w:rFonts w:ascii="Times New Roman" w:hAnsi="Times New Roman" w:cs="Times New Roman"/>
                <w:noProof/>
                <w:webHidden/>
              </w:rPr>
              <w:t>9</w:t>
            </w:r>
            <w:r w:rsidRPr="00EC2764">
              <w:rPr>
                <w:rFonts w:ascii="Times New Roman" w:hAnsi="Times New Roman" w:cs="Times New Roman"/>
                <w:noProof/>
                <w:webHidden/>
              </w:rPr>
              <w:fldChar w:fldCharType="end"/>
            </w:r>
          </w:hyperlink>
        </w:p>
        <w:p w14:paraId="09EC1DF9" w14:textId="61D478A9" w:rsidR="009919E3" w:rsidRPr="00EC2764" w:rsidRDefault="009919E3">
          <w:pPr>
            <w:pStyle w:val="TOC3"/>
            <w:tabs>
              <w:tab w:val="right" w:leader="dot" w:pos="9628"/>
            </w:tabs>
            <w:rPr>
              <w:rFonts w:ascii="Times New Roman" w:eastAsiaTheme="minorEastAsia" w:hAnsi="Times New Roman" w:cs="Times New Roman"/>
              <w:noProof/>
              <w:lang w:eastAsia="en-GB"/>
            </w:rPr>
          </w:pPr>
          <w:hyperlink w:anchor="_Toc7133837" w:history="1">
            <w:r w:rsidRPr="00EC2764">
              <w:rPr>
                <w:rStyle w:val="Hyperlink"/>
                <w:rFonts w:ascii="Times New Roman" w:hAnsi="Times New Roman" w:cs="Times New Roman"/>
                <w:noProof/>
              </w:rPr>
              <w:t>2.2.3 Images</w:t>
            </w:r>
            <w:r w:rsidRPr="00EC2764">
              <w:rPr>
                <w:rFonts w:ascii="Times New Roman" w:hAnsi="Times New Roman" w:cs="Times New Roman"/>
                <w:noProof/>
                <w:webHidden/>
              </w:rPr>
              <w:tab/>
            </w:r>
            <w:r w:rsidRPr="00EC2764">
              <w:rPr>
                <w:rFonts w:ascii="Times New Roman" w:hAnsi="Times New Roman" w:cs="Times New Roman"/>
                <w:noProof/>
                <w:webHidden/>
              </w:rPr>
              <w:fldChar w:fldCharType="begin"/>
            </w:r>
            <w:r w:rsidRPr="00EC2764">
              <w:rPr>
                <w:rFonts w:ascii="Times New Roman" w:hAnsi="Times New Roman" w:cs="Times New Roman"/>
                <w:noProof/>
                <w:webHidden/>
              </w:rPr>
              <w:instrText xml:space="preserve"> PAGEREF _Toc7133837 \h </w:instrText>
            </w:r>
            <w:r w:rsidRPr="00EC2764">
              <w:rPr>
                <w:rFonts w:ascii="Times New Roman" w:hAnsi="Times New Roman" w:cs="Times New Roman"/>
                <w:noProof/>
                <w:webHidden/>
              </w:rPr>
            </w:r>
            <w:r w:rsidRPr="00EC2764">
              <w:rPr>
                <w:rFonts w:ascii="Times New Roman" w:hAnsi="Times New Roman" w:cs="Times New Roman"/>
                <w:noProof/>
                <w:webHidden/>
              </w:rPr>
              <w:fldChar w:fldCharType="separate"/>
            </w:r>
            <w:r w:rsidRPr="00EC2764">
              <w:rPr>
                <w:rFonts w:ascii="Times New Roman" w:hAnsi="Times New Roman" w:cs="Times New Roman"/>
                <w:noProof/>
                <w:webHidden/>
              </w:rPr>
              <w:t>10</w:t>
            </w:r>
            <w:r w:rsidRPr="00EC2764">
              <w:rPr>
                <w:rFonts w:ascii="Times New Roman" w:hAnsi="Times New Roman" w:cs="Times New Roman"/>
                <w:noProof/>
                <w:webHidden/>
              </w:rPr>
              <w:fldChar w:fldCharType="end"/>
            </w:r>
          </w:hyperlink>
        </w:p>
        <w:p w14:paraId="42468EBB" w14:textId="6A4E91D9" w:rsidR="009919E3" w:rsidRPr="00EC2764" w:rsidRDefault="009919E3">
          <w:pPr>
            <w:pStyle w:val="TOC2"/>
            <w:tabs>
              <w:tab w:val="right" w:leader="dot" w:pos="9628"/>
            </w:tabs>
            <w:rPr>
              <w:rFonts w:ascii="Times New Roman" w:eastAsiaTheme="minorEastAsia" w:hAnsi="Times New Roman" w:cs="Times New Roman"/>
              <w:noProof/>
              <w:lang w:eastAsia="en-GB"/>
            </w:rPr>
          </w:pPr>
          <w:hyperlink w:anchor="_Toc7133838" w:history="1">
            <w:r w:rsidRPr="00EC2764">
              <w:rPr>
                <w:rStyle w:val="Hyperlink"/>
                <w:rFonts w:ascii="Times New Roman" w:hAnsi="Times New Roman" w:cs="Times New Roman"/>
                <w:noProof/>
              </w:rPr>
              <w:t>2.3 Data</w:t>
            </w:r>
            <w:r w:rsidRPr="00EC2764">
              <w:rPr>
                <w:rFonts w:ascii="Times New Roman" w:hAnsi="Times New Roman" w:cs="Times New Roman"/>
                <w:noProof/>
                <w:webHidden/>
              </w:rPr>
              <w:tab/>
            </w:r>
            <w:r w:rsidRPr="00EC2764">
              <w:rPr>
                <w:rFonts w:ascii="Times New Roman" w:hAnsi="Times New Roman" w:cs="Times New Roman"/>
                <w:noProof/>
                <w:webHidden/>
              </w:rPr>
              <w:fldChar w:fldCharType="begin"/>
            </w:r>
            <w:r w:rsidRPr="00EC2764">
              <w:rPr>
                <w:rFonts w:ascii="Times New Roman" w:hAnsi="Times New Roman" w:cs="Times New Roman"/>
                <w:noProof/>
                <w:webHidden/>
              </w:rPr>
              <w:instrText xml:space="preserve"> PAGEREF _Toc7133838 \h </w:instrText>
            </w:r>
            <w:r w:rsidRPr="00EC2764">
              <w:rPr>
                <w:rFonts w:ascii="Times New Roman" w:hAnsi="Times New Roman" w:cs="Times New Roman"/>
                <w:noProof/>
                <w:webHidden/>
              </w:rPr>
            </w:r>
            <w:r w:rsidRPr="00EC2764">
              <w:rPr>
                <w:rFonts w:ascii="Times New Roman" w:hAnsi="Times New Roman" w:cs="Times New Roman"/>
                <w:noProof/>
                <w:webHidden/>
              </w:rPr>
              <w:fldChar w:fldCharType="separate"/>
            </w:r>
            <w:r w:rsidRPr="00EC2764">
              <w:rPr>
                <w:rFonts w:ascii="Times New Roman" w:hAnsi="Times New Roman" w:cs="Times New Roman"/>
                <w:noProof/>
                <w:webHidden/>
              </w:rPr>
              <w:t>11</w:t>
            </w:r>
            <w:r w:rsidRPr="00EC2764">
              <w:rPr>
                <w:rFonts w:ascii="Times New Roman" w:hAnsi="Times New Roman" w:cs="Times New Roman"/>
                <w:noProof/>
                <w:webHidden/>
              </w:rPr>
              <w:fldChar w:fldCharType="end"/>
            </w:r>
          </w:hyperlink>
        </w:p>
        <w:p w14:paraId="27DE7B65" w14:textId="0AD2CE89" w:rsidR="009919E3" w:rsidRPr="00EC2764" w:rsidRDefault="009919E3">
          <w:pPr>
            <w:pStyle w:val="TOC3"/>
            <w:tabs>
              <w:tab w:val="right" w:leader="dot" w:pos="9628"/>
            </w:tabs>
            <w:rPr>
              <w:rFonts w:ascii="Times New Roman" w:eastAsiaTheme="minorEastAsia" w:hAnsi="Times New Roman" w:cs="Times New Roman"/>
              <w:noProof/>
              <w:lang w:eastAsia="en-GB"/>
            </w:rPr>
          </w:pPr>
          <w:hyperlink w:anchor="_Toc7133839" w:history="1">
            <w:r w:rsidRPr="00EC2764">
              <w:rPr>
                <w:rStyle w:val="Hyperlink"/>
                <w:rFonts w:ascii="Times New Roman" w:hAnsi="Times New Roman" w:cs="Times New Roman"/>
                <w:noProof/>
              </w:rPr>
              <w:t>2.3.1 Standalone data set</w:t>
            </w:r>
            <w:r w:rsidRPr="00EC2764">
              <w:rPr>
                <w:rFonts w:ascii="Times New Roman" w:hAnsi="Times New Roman" w:cs="Times New Roman"/>
                <w:noProof/>
                <w:webHidden/>
              </w:rPr>
              <w:tab/>
            </w:r>
            <w:r w:rsidRPr="00EC2764">
              <w:rPr>
                <w:rFonts w:ascii="Times New Roman" w:hAnsi="Times New Roman" w:cs="Times New Roman"/>
                <w:noProof/>
                <w:webHidden/>
              </w:rPr>
              <w:fldChar w:fldCharType="begin"/>
            </w:r>
            <w:r w:rsidRPr="00EC2764">
              <w:rPr>
                <w:rFonts w:ascii="Times New Roman" w:hAnsi="Times New Roman" w:cs="Times New Roman"/>
                <w:noProof/>
                <w:webHidden/>
              </w:rPr>
              <w:instrText xml:space="preserve"> PAGEREF _Toc7133839 \h </w:instrText>
            </w:r>
            <w:r w:rsidRPr="00EC2764">
              <w:rPr>
                <w:rFonts w:ascii="Times New Roman" w:hAnsi="Times New Roman" w:cs="Times New Roman"/>
                <w:noProof/>
                <w:webHidden/>
              </w:rPr>
            </w:r>
            <w:r w:rsidRPr="00EC2764">
              <w:rPr>
                <w:rFonts w:ascii="Times New Roman" w:hAnsi="Times New Roman" w:cs="Times New Roman"/>
                <w:noProof/>
                <w:webHidden/>
              </w:rPr>
              <w:fldChar w:fldCharType="separate"/>
            </w:r>
            <w:r w:rsidRPr="00EC2764">
              <w:rPr>
                <w:rFonts w:ascii="Times New Roman" w:hAnsi="Times New Roman" w:cs="Times New Roman"/>
                <w:noProof/>
                <w:webHidden/>
              </w:rPr>
              <w:t>11</w:t>
            </w:r>
            <w:r w:rsidRPr="00EC2764">
              <w:rPr>
                <w:rFonts w:ascii="Times New Roman" w:hAnsi="Times New Roman" w:cs="Times New Roman"/>
                <w:noProof/>
                <w:webHidden/>
              </w:rPr>
              <w:fldChar w:fldCharType="end"/>
            </w:r>
          </w:hyperlink>
        </w:p>
        <w:p w14:paraId="1D3094E8" w14:textId="46861D1A" w:rsidR="009919E3" w:rsidRPr="00EC2764" w:rsidRDefault="009919E3">
          <w:pPr>
            <w:pStyle w:val="TOC3"/>
            <w:tabs>
              <w:tab w:val="right" w:leader="dot" w:pos="9628"/>
            </w:tabs>
            <w:rPr>
              <w:rFonts w:ascii="Times New Roman" w:eastAsiaTheme="minorEastAsia" w:hAnsi="Times New Roman" w:cs="Times New Roman"/>
              <w:noProof/>
              <w:lang w:eastAsia="en-GB"/>
            </w:rPr>
          </w:pPr>
          <w:hyperlink w:anchor="_Toc7133840" w:history="1">
            <w:r w:rsidRPr="00EC2764">
              <w:rPr>
                <w:rStyle w:val="Hyperlink"/>
                <w:rFonts w:ascii="Times New Roman" w:hAnsi="Times New Roman" w:cs="Times New Roman"/>
                <w:noProof/>
              </w:rPr>
              <w:t>2.3.2 Realistic data set</w:t>
            </w:r>
            <w:r w:rsidRPr="00EC2764">
              <w:rPr>
                <w:rFonts w:ascii="Times New Roman" w:hAnsi="Times New Roman" w:cs="Times New Roman"/>
                <w:noProof/>
                <w:webHidden/>
              </w:rPr>
              <w:tab/>
            </w:r>
            <w:r w:rsidRPr="00EC2764">
              <w:rPr>
                <w:rFonts w:ascii="Times New Roman" w:hAnsi="Times New Roman" w:cs="Times New Roman"/>
                <w:noProof/>
                <w:webHidden/>
              </w:rPr>
              <w:fldChar w:fldCharType="begin"/>
            </w:r>
            <w:r w:rsidRPr="00EC2764">
              <w:rPr>
                <w:rFonts w:ascii="Times New Roman" w:hAnsi="Times New Roman" w:cs="Times New Roman"/>
                <w:noProof/>
                <w:webHidden/>
              </w:rPr>
              <w:instrText xml:space="preserve"> PAGEREF _Toc7133840 \h </w:instrText>
            </w:r>
            <w:r w:rsidRPr="00EC2764">
              <w:rPr>
                <w:rFonts w:ascii="Times New Roman" w:hAnsi="Times New Roman" w:cs="Times New Roman"/>
                <w:noProof/>
                <w:webHidden/>
              </w:rPr>
            </w:r>
            <w:r w:rsidRPr="00EC2764">
              <w:rPr>
                <w:rFonts w:ascii="Times New Roman" w:hAnsi="Times New Roman" w:cs="Times New Roman"/>
                <w:noProof/>
                <w:webHidden/>
              </w:rPr>
              <w:fldChar w:fldCharType="separate"/>
            </w:r>
            <w:r w:rsidRPr="00EC2764">
              <w:rPr>
                <w:rFonts w:ascii="Times New Roman" w:hAnsi="Times New Roman" w:cs="Times New Roman"/>
                <w:noProof/>
                <w:webHidden/>
              </w:rPr>
              <w:t>11</w:t>
            </w:r>
            <w:r w:rsidRPr="00EC2764">
              <w:rPr>
                <w:rFonts w:ascii="Times New Roman" w:hAnsi="Times New Roman" w:cs="Times New Roman"/>
                <w:noProof/>
                <w:webHidden/>
              </w:rPr>
              <w:fldChar w:fldCharType="end"/>
            </w:r>
          </w:hyperlink>
        </w:p>
        <w:p w14:paraId="6BCD3922" w14:textId="446E695A" w:rsidR="009919E3" w:rsidRPr="00EC2764" w:rsidRDefault="009919E3">
          <w:pPr>
            <w:pStyle w:val="TOC3"/>
            <w:tabs>
              <w:tab w:val="right" w:leader="dot" w:pos="9628"/>
            </w:tabs>
            <w:rPr>
              <w:rFonts w:ascii="Times New Roman" w:eastAsiaTheme="minorEastAsia" w:hAnsi="Times New Roman" w:cs="Times New Roman"/>
              <w:noProof/>
              <w:lang w:eastAsia="en-GB"/>
            </w:rPr>
          </w:pPr>
          <w:hyperlink w:anchor="_Toc7133841" w:history="1">
            <w:r w:rsidRPr="00EC2764">
              <w:rPr>
                <w:rStyle w:val="Hyperlink"/>
                <w:rFonts w:ascii="Times New Roman" w:hAnsi="Times New Roman" w:cs="Times New Roman"/>
                <w:noProof/>
              </w:rPr>
              <w:t>2.3.3 Parsing</w:t>
            </w:r>
            <w:r w:rsidRPr="00EC2764">
              <w:rPr>
                <w:rFonts w:ascii="Times New Roman" w:hAnsi="Times New Roman" w:cs="Times New Roman"/>
                <w:noProof/>
                <w:webHidden/>
              </w:rPr>
              <w:tab/>
            </w:r>
            <w:r w:rsidRPr="00EC2764">
              <w:rPr>
                <w:rFonts w:ascii="Times New Roman" w:hAnsi="Times New Roman" w:cs="Times New Roman"/>
                <w:noProof/>
                <w:webHidden/>
              </w:rPr>
              <w:fldChar w:fldCharType="begin"/>
            </w:r>
            <w:r w:rsidRPr="00EC2764">
              <w:rPr>
                <w:rFonts w:ascii="Times New Roman" w:hAnsi="Times New Roman" w:cs="Times New Roman"/>
                <w:noProof/>
                <w:webHidden/>
              </w:rPr>
              <w:instrText xml:space="preserve"> PAGEREF _Toc7133841 \h </w:instrText>
            </w:r>
            <w:r w:rsidRPr="00EC2764">
              <w:rPr>
                <w:rFonts w:ascii="Times New Roman" w:hAnsi="Times New Roman" w:cs="Times New Roman"/>
                <w:noProof/>
                <w:webHidden/>
              </w:rPr>
            </w:r>
            <w:r w:rsidRPr="00EC2764">
              <w:rPr>
                <w:rFonts w:ascii="Times New Roman" w:hAnsi="Times New Roman" w:cs="Times New Roman"/>
                <w:noProof/>
                <w:webHidden/>
              </w:rPr>
              <w:fldChar w:fldCharType="separate"/>
            </w:r>
            <w:r w:rsidRPr="00EC2764">
              <w:rPr>
                <w:rFonts w:ascii="Times New Roman" w:hAnsi="Times New Roman" w:cs="Times New Roman"/>
                <w:noProof/>
                <w:webHidden/>
              </w:rPr>
              <w:t>12</w:t>
            </w:r>
            <w:r w:rsidRPr="00EC2764">
              <w:rPr>
                <w:rFonts w:ascii="Times New Roman" w:hAnsi="Times New Roman" w:cs="Times New Roman"/>
                <w:noProof/>
                <w:webHidden/>
              </w:rPr>
              <w:fldChar w:fldCharType="end"/>
            </w:r>
          </w:hyperlink>
        </w:p>
        <w:p w14:paraId="3B15B7AD" w14:textId="19E7BDB6" w:rsidR="009919E3" w:rsidRPr="00EC2764" w:rsidRDefault="009919E3">
          <w:pPr>
            <w:pStyle w:val="TOC2"/>
            <w:tabs>
              <w:tab w:val="right" w:leader="dot" w:pos="9628"/>
            </w:tabs>
            <w:rPr>
              <w:rFonts w:ascii="Times New Roman" w:eastAsiaTheme="minorEastAsia" w:hAnsi="Times New Roman" w:cs="Times New Roman"/>
              <w:noProof/>
              <w:lang w:eastAsia="en-GB"/>
            </w:rPr>
          </w:pPr>
          <w:hyperlink w:anchor="_Toc7133842" w:history="1">
            <w:r w:rsidRPr="00EC2764">
              <w:rPr>
                <w:rStyle w:val="Hyperlink"/>
                <w:rFonts w:ascii="Times New Roman" w:hAnsi="Times New Roman" w:cs="Times New Roman"/>
                <w:noProof/>
              </w:rPr>
              <w:t>2.4 Pre-Processing</w:t>
            </w:r>
            <w:r w:rsidRPr="00EC2764">
              <w:rPr>
                <w:rFonts w:ascii="Times New Roman" w:hAnsi="Times New Roman" w:cs="Times New Roman"/>
                <w:noProof/>
                <w:webHidden/>
              </w:rPr>
              <w:tab/>
            </w:r>
            <w:r w:rsidRPr="00EC2764">
              <w:rPr>
                <w:rFonts w:ascii="Times New Roman" w:hAnsi="Times New Roman" w:cs="Times New Roman"/>
                <w:noProof/>
                <w:webHidden/>
              </w:rPr>
              <w:fldChar w:fldCharType="begin"/>
            </w:r>
            <w:r w:rsidRPr="00EC2764">
              <w:rPr>
                <w:rFonts w:ascii="Times New Roman" w:hAnsi="Times New Roman" w:cs="Times New Roman"/>
                <w:noProof/>
                <w:webHidden/>
              </w:rPr>
              <w:instrText xml:space="preserve"> PAGEREF _Toc7133842 \h </w:instrText>
            </w:r>
            <w:r w:rsidRPr="00EC2764">
              <w:rPr>
                <w:rFonts w:ascii="Times New Roman" w:hAnsi="Times New Roman" w:cs="Times New Roman"/>
                <w:noProof/>
                <w:webHidden/>
              </w:rPr>
            </w:r>
            <w:r w:rsidRPr="00EC2764">
              <w:rPr>
                <w:rFonts w:ascii="Times New Roman" w:hAnsi="Times New Roman" w:cs="Times New Roman"/>
                <w:noProof/>
                <w:webHidden/>
              </w:rPr>
              <w:fldChar w:fldCharType="separate"/>
            </w:r>
            <w:r w:rsidRPr="00EC2764">
              <w:rPr>
                <w:rFonts w:ascii="Times New Roman" w:hAnsi="Times New Roman" w:cs="Times New Roman"/>
                <w:noProof/>
                <w:webHidden/>
              </w:rPr>
              <w:t>13</w:t>
            </w:r>
            <w:r w:rsidRPr="00EC2764">
              <w:rPr>
                <w:rFonts w:ascii="Times New Roman" w:hAnsi="Times New Roman" w:cs="Times New Roman"/>
                <w:noProof/>
                <w:webHidden/>
              </w:rPr>
              <w:fldChar w:fldCharType="end"/>
            </w:r>
          </w:hyperlink>
        </w:p>
        <w:p w14:paraId="4B343818" w14:textId="2869D053" w:rsidR="009919E3" w:rsidRPr="00EC2764" w:rsidRDefault="009919E3">
          <w:pPr>
            <w:pStyle w:val="TOC3"/>
            <w:tabs>
              <w:tab w:val="right" w:leader="dot" w:pos="9628"/>
            </w:tabs>
            <w:rPr>
              <w:rFonts w:ascii="Times New Roman" w:eastAsiaTheme="minorEastAsia" w:hAnsi="Times New Roman" w:cs="Times New Roman"/>
              <w:noProof/>
              <w:lang w:eastAsia="en-GB"/>
            </w:rPr>
          </w:pPr>
          <w:hyperlink w:anchor="_Toc7133843" w:history="1">
            <w:r w:rsidRPr="00EC2764">
              <w:rPr>
                <w:rStyle w:val="Hyperlink"/>
                <w:rFonts w:ascii="Times New Roman" w:hAnsi="Times New Roman" w:cs="Times New Roman"/>
                <w:noProof/>
              </w:rPr>
              <w:t>2.4.1 Histogram of oriented gradients</w:t>
            </w:r>
            <w:r w:rsidRPr="00EC2764">
              <w:rPr>
                <w:rFonts w:ascii="Times New Roman" w:hAnsi="Times New Roman" w:cs="Times New Roman"/>
                <w:noProof/>
                <w:webHidden/>
              </w:rPr>
              <w:tab/>
            </w:r>
            <w:r w:rsidRPr="00EC2764">
              <w:rPr>
                <w:rFonts w:ascii="Times New Roman" w:hAnsi="Times New Roman" w:cs="Times New Roman"/>
                <w:noProof/>
                <w:webHidden/>
              </w:rPr>
              <w:fldChar w:fldCharType="begin"/>
            </w:r>
            <w:r w:rsidRPr="00EC2764">
              <w:rPr>
                <w:rFonts w:ascii="Times New Roman" w:hAnsi="Times New Roman" w:cs="Times New Roman"/>
                <w:noProof/>
                <w:webHidden/>
              </w:rPr>
              <w:instrText xml:space="preserve"> PAGEREF _Toc7133843 \h </w:instrText>
            </w:r>
            <w:r w:rsidRPr="00EC2764">
              <w:rPr>
                <w:rFonts w:ascii="Times New Roman" w:hAnsi="Times New Roman" w:cs="Times New Roman"/>
                <w:noProof/>
                <w:webHidden/>
              </w:rPr>
            </w:r>
            <w:r w:rsidRPr="00EC2764">
              <w:rPr>
                <w:rFonts w:ascii="Times New Roman" w:hAnsi="Times New Roman" w:cs="Times New Roman"/>
                <w:noProof/>
                <w:webHidden/>
              </w:rPr>
              <w:fldChar w:fldCharType="separate"/>
            </w:r>
            <w:r w:rsidRPr="00EC2764">
              <w:rPr>
                <w:rFonts w:ascii="Times New Roman" w:hAnsi="Times New Roman" w:cs="Times New Roman"/>
                <w:noProof/>
                <w:webHidden/>
              </w:rPr>
              <w:t>13</w:t>
            </w:r>
            <w:r w:rsidRPr="00EC2764">
              <w:rPr>
                <w:rFonts w:ascii="Times New Roman" w:hAnsi="Times New Roman" w:cs="Times New Roman"/>
                <w:noProof/>
                <w:webHidden/>
              </w:rPr>
              <w:fldChar w:fldCharType="end"/>
            </w:r>
          </w:hyperlink>
        </w:p>
        <w:p w14:paraId="2D58DF2A" w14:textId="3EA5D2E7" w:rsidR="009919E3" w:rsidRPr="00EC2764" w:rsidRDefault="009919E3">
          <w:pPr>
            <w:pStyle w:val="TOC3"/>
            <w:tabs>
              <w:tab w:val="right" w:leader="dot" w:pos="9628"/>
            </w:tabs>
            <w:rPr>
              <w:rFonts w:ascii="Times New Roman" w:eastAsiaTheme="minorEastAsia" w:hAnsi="Times New Roman" w:cs="Times New Roman"/>
              <w:noProof/>
              <w:lang w:eastAsia="en-GB"/>
            </w:rPr>
          </w:pPr>
          <w:hyperlink w:anchor="_Toc7133844" w:history="1">
            <w:r w:rsidRPr="00EC2764">
              <w:rPr>
                <w:rStyle w:val="Hyperlink"/>
                <w:rFonts w:ascii="Times New Roman" w:hAnsi="Times New Roman" w:cs="Times New Roman"/>
                <w:noProof/>
              </w:rPr>
              <w:t>2.4.2 Feature Vector</w:t>
            </w:r>
            <w:r w:rsidRPr="00EC2764">
              <w:rPr>
                <w:rFonts w:ascii="Times New Roman" w:hAnsi="Times New Roman" w:cs="Times New Roman"/>
                <w:noProof/>
                <w:webHidden/>
              </w:rPr>
              <w:tab/>
            </w:r>
            <w:r w:rsidRPr="00EC2764">
              <w:rPr>
                <w:rFonts w:ascii="Times New Roman" w:hAnsi="Times New Roman" w:cs="Times New Roman"/>
                <w:noProof/>
                <w:webHidden/>
              </w:rPr>
              <w:fldChar w:fldCharType="begin"/>
            </w:r>
            <w:r w:rsidRPr="00EC2764">
              <w:rPr>
                <w:rFonts w:ascii="Times New Roman" w:hAnsi="Times New Roman" w:cs="Times New Roman"/>
                <w:noProof/>
                <w:webHidden/>
              </w:rPr>
              <w:instrText xml:space="preserve"> PAGEREF _Toc7133844 \h </w:instrText>
            </w:r>
            <w:r w:rsidRPr="00EC2764">
              <w:rPr>
                <w:rFonts w:ascii="Times New Roman" w:hAnsi="Times New Roman" w:cs="Times New Roman"/>
                <w:noProof/>
                <w:webHidden/>
              </w:rPr>
            </w:r>
            <w:r w:rsidRPr="00EC2764">
              <w:rPr>
                <w:rFonts w:ascii="Times New Roman" w:hAnsi="Times New Roman" w:cs="Times New Roman"/>
                <w:noProof/>
                <w:webHidden/>
              </w:rPr>
              <w:fldChar w:fldCharType="separate"/>
            </w:r>
            <w:r w:rsidRPr="00EC2764">
              <w:rPr>
                <w:rFonts w:ascii="Times New Roman" w:hAnsi="Times New Roman" w:cs="Times New Roman"/>
                <w:noProof/>
                <w:webHidden/>
              </w:rPr>
              <w:t>13</w:t>
            </w:r>
            <w:r w:rsidRPr="00EC2764">
              <w:rPr>
                <w:rFonts w:ascii="Times New Roman" w:hAnsi="Times New Roman" w:cs="Times New Roman"/>
                <w:noProof/>
                <w:webHidden/>
              </w:rPr>
              <w:fldChar w:fldCharType="end"/>
            </w:r>
          </w:hyperlink>
        </w:p>
        <w:p w14:paraId="45761E0E" w14:textId="47F29482" w:rsidR="009919E3" w:rsidRPr="00EC2764" w:rsidRDefault="009919E3">
          <w:pPr>
            <w:pStyle w:val="TOC2"/>
            <w:tabs>
              <w:tab w:val="right" w:leader="dot" w:pos="9628"/>
            </w:tabs>
            <w:rPr>
              <w:rFonts w:ascii="Times New Roman" w:eastAsiaTheme="minorEastAsia" w:hAnsi="Times New Roman" w:cs="Times New Roman"/>
              <w:noProof/>
              <w:lang w:eastAsia="en-GB"/>
            </w:rPr>
          </w:pPr>
          <w:hyperlink w:anchor="_Toc7133845" w:history="1">
            <w:r w:rsidRPr="00EC2764">
              <w:rPr>
                <w:rStyle w:val="Hyperlink"/>
                <w:rFonts w:ascii="Times New Roman" w:hAnsi="Times New Roman" w:cs="Times New Roman"/>
                <w:noProof/>
              </w:rPr>
              <w:t>2.5 Machine learning</w:t>
            </w:r>
            <w:r w:rsidRPr="00EC2764">
              <w:rPr>
                <w:rFonts w:ascii="Times New Roman" w:hAnsi="Times New Roman" w:cs="Times New Roman"/>
                <w:noProof/>
                <w:webHidden/>
              </w:rPr>
              <w:tab/>
            </w:r>
            <w:r w:rsidRPr="00EC2764">
              <w:rPr>
                <w:rFonts w:ascii="Times New Roman" w:hAnsi="Times New Roman" w:cs="Times New Roman"/>
                <w:noProof/>
                <w:webHidden/>
              </w:rPr>
              <w:fldChar w:fldCharType="begin"/>
            </w:r>
            <w:r w:rsidRPr="00EC2764">
              <w:rPr>
                <w:rFonts w:ascii="Times New Roman" w:hAnsi="Times New Roman" w:cs="Times New Roman"/>
                <w:noProof/>
                <w:webHidden/>
              </w:rPr>
              <w:instrText xml:space="preserve"> PAGEREF _Toc7133845 \h </w:instrText>
            </w:r>
            <w:r w:rsidRPr="00EC2764">
              <w:rPr>
                <w:rFonts w:ascii="Times New Roman" w:hAnsi="Times New Roman" w:cs="Times New Roman"/>
                <w:noProof/>
                <w:webHidden/>
              </w:rPr>
            </w:r>
            <w:r w:rsidRPr="00EC2764">
              <w:rPr>
                <w:rFonts w:ascii="Times New Roman" w:hAnsi="Times New Roman" w:cs="Times New Roman"/>
                <w:noProof/>
                <w:webHidden/>
              </w:rPr>
              <w:fldChar w:fldCharType="separate"/>
            </w:r>
            <w:r w:rsidRPr="00EC2764">
              <w:rPr>
                <w:rFonts w:ascii="Times New Roman" w:hAnsi="Times New Roman" w:cs="Times New Roman"/>
                <w:noProof/>
                <w:webHidden/>
              </w:rPr>
              <w:t>15</w:t>
            </w:r>
            <w:r w:rsidRPr="00EC2764">
              <w:rPr>
                <w:rFonts w:ascii="Times New Roman" w:hAnsi="Times New Roman" w:cs="Times New Roman"/>
                <w:noProof/>
                <w:webHidden/>
              </w:rPr>
              <w:fldChar w:fldCharType="end"/>
            </w:r>
          </w:hyperlink>
        </w:p>
        <w:p w14:paraId="5F6BEA15" w14:textId="7986C874" w:rsidR="009919E3" w:rsidRPr="00EC2764" w:rsidRDefault="009919E3">
          <w:pPr>
            <w:pStyle w:val="TOC3"/>
            <w:tabs>
              <w:tab w:val="right" w:leader="dot" w:pos="9628"/>
            </w:tabs>
            <w:rPr>
              <w:rFonts w:ascii="Times New Roman" w:eastAsiaTheme="minorEastAsia" w:hAnsi="Times New Roman" w:cs="Times New Roman"/>
              <w:noProof/>
              <w:lang w:eastAsia="en-GB"/>
            </w:rPr>
          </w:pPr>
          <w:hyperlink w:anchor="_Toc7133846" w:history="1">
            <w:r w:rsidRPr="00EC2764">
              <w:rPr>
                <w:rStyle w:val="Hyperlink"/>
                <w:rFonts w:ascii="Times New Roman" w:hAnsi="Times New Roman" w:cs="Times New Roman"/>
                <w:noProof/>
              </w:rPr>
              <w:t>2.5.1 Supervised learning</w:t>
            </w:r>
            <w:r w:rsidRPr="00EC2764">
              <w:rPr>
                <w:rFonts w:ascii="Times New Roman" w:hAnsi="Times New Roman" w:cs="Times New Roman"/>
                <w:noProof/>
                <w:webHidden/>
              </w:rPr>
              <w:tab/>
            </w:r>
            <w:r w:rsidRPr="00EC2764">
              <w:rPr>
                <w:rFonts w:ascii="Times New Roman" w:hAnsi="Times New Roman" w:cs="Times New Roman"/>
                <w:noProof/>
                <w:webHidden/>
              </w:rPr>
              <w:fldChar w:fldCharType="begin"/>
            </w:r>
            <w:r w:rsidRPr="00EC2764">
              <w:rPr>
                <w:rFonts w:ascii="Times New Roman" w:hAnsi="Times New Roman" w:cs="Times New Roman"/>
                <w:noProof/>
                <w:webHidden/>
              </w:rPr>
              <w:instrText xml:space="preserve"> PAGEREF _Toc7133846 \h </w:instrText>
            </w:r>
            <w:r w:rsidRPr="00EC2764">
              <w:rPr>
                <w:rFonts w:ascii="Times New Roman" w:hAnsi="Times New Roman" w:cs="Times New Roman"/>
                <w:noProof/>
                <w:webHidden/>
              </w:rPr>
            </w:r>
            <w:r w:rsidRPr="00EC2764">
              <w:rPr>
                <w:rFonts w:ascii="Times New Roman" w:hAnsi="Times New Roman" w:cs="Times New Roman"/>
                <w:noProof/>
                <w:webHidden/>
              </w:rPr>
              <w:fldChar w:fldCharType="separate"/>
            </w:r>
            <w:r w:rsidRPr="00EC2764">
              <w:rPr>
                <w:rFonts w:ascii="Times New Roman" w:hAnsi="Times New Roman" w:cs="Times New Roman"/>
                <w:noProof/>
                <w:webHidden/>
              </w:rPr>
              <w:t>15</w:t>
            </w:r>
            <w:r w:rsidRPr="00EC2764">
              <w:rPr>
                <w:rFonts w:ascii="Times New Roman" w:hAnsi="Times New Roman" w:cs="Times New Roman"/>
                <w:noProof/>
                <w:webHidden/>
              </w:rPr>
              <w:fldChar w:fldCharType="end"/>
            </w:r>
          </w:hyperlink>
        </w:p>
        <w:p w14:paraId="4A001027" w14:textId="3EBA0AD2" w:rsidR="009919E3" w:rsidRPr="00EC2764" w:rsidRDefault="009919E3">
          <w:pPr>
            <w:pStyle w:val="TOC3"/>
            <w:tabs>
              <w:tab w:val="right" w:leader="dot" w:pos="9628"/>
            </w:tabs>
            <w:rPr>
              <w:rFonts w:ascii="Times New Roman" w:eastAsiaTheme="minorEastAsia" w:hAnsi="Times New Roman" w:cs="Times New Roman"/>
              <w:noProof/>
              <w:lang w:eastAsia="en-GB"/>
            </w:rPr>
          </w:pPr>
          <w:hyperlink w:anchor="_Toc7133847" w:history="1">
            <w:r w:rsidRPr="00EC2764">
              <w:rPr>
                <w:rStyle w:val="Hyperlink"/>
                <w:rFonts w:ascii="Times New Roman" w:hAnsi="Times New Roman" w:cs="Times New Roman"/>
                <w:noProof/>
              </w:rPr>
              <w:t>2.5.2 Support vector machines</w:t>
            </w:r>
            <w:r w:rsidRPr="00EC2764">
              <w:rPr>
                <w:rFonts w:ascii="Times New Roman" w:hAnsi="Times New Roman" w:cs="Times New Roman"/>
                <w:noProof/>
                <w:webHidden/>
              </w:rPr>
              <w:tab/>
            </w:r>
            <w:r w:rsidRPr="00EC2764">
              <w:rPr>
                <w:rFonts w:ascii="Times New Roman" w:hAnsi="Times New Roman" w:cs="Times New Roman"/>
                <w:noProof/>
                <w:webHidden/>
              </w:rPr>
              <w:fldChar w:fldCharType="begin"/>
            </w:r>
            <w:r w:rsidRPr="00EC2764">
              <w:rPr>
                <w:rFonts w:ascii="Times New Roman" w:hAnsi="Times New Roman" w:cs="Times New Roman"/>
                <w:noProof/>
                <w:webHidden/>
              </w:rPr>
              <w:instrText xml:space="preserve"> PAGEREF _Toc7133847 \h </w:instrText>
            </w:r>
            <w:r w:rsidRPr="00EC2764">
              <w:rPr>
                <w:rFonts w:ascii="Times New Roman" w:hAnsi="Times New Roman" w:cs="Times New Roman"/>
                <w:noProof/>
                <w:webHidden/>
              </w:rPr>
            </w:r>
            <w:r w:rsidRPr="00EC2764">
              <w:rPr>
                <w:rFonts w:ascii="Times New Roman" w:hAnsi="Times New Roman" w:cs="Times New Roman"/>
                <w:noProof/>
                <w:webHidden/>
              </w:rPr>
              <w:fldChar w:fldCharType="separate"/>
            </w:r>
            <w:r w:rsidRPr="00EC2764">
              <w:rPr>
                <w:rFonts w:ascii="Times New Roman" w:hAnsi="Times New Roman" w:cs="Times New Roman"/>
                <w:noProof/>
                <w:webHidden/>
              </w:rPr>
              <w:t>15</w:t>
            </w:r>
            <w:r w:rsidRPr="00EC2764">
              <w:rPr>
                <w:rFonts w:ascii="Times New Roman" w:hAnsi="Times New Roman" w:cs="Times New Roman"/>
                <w:noProof/>
                <w:webHidden/>
              </w:rPr>
              <w:fldChar w:fldCharType="end"/>
            </w:r>
          </w:hyperlink>
        </w:p>
        <w:p w14:paraId="7F7890EA" w14:textId="2AF48CCF" w:rsidR="009919E3" w:rsidRPr="00EC2764" w:rsidRDefault="009919E3">
          <w:pPr>
            <w:pStyle w:val="TOC3"/>
            <w:tabs>
              <w:tab w:val="right" w:leader="dot" w:pos="9628"/>
            </w:tabs>
            <w:rPr>
              <w:rFonts w:ascii="Times New Roman" w:eastAsiaTheme="minorEastAsia" w:hAnsi="Times New Roman" w:cs="Times New Roman"/>
              <w:noProof/>
              <w:lang w:eastAsia="en-GB"/>
            </w:rPr>
          </w:pPr>
          <w:hyperlink w:anchor="_Toc7133848" w:history="1">
            <w:r w:rsidRPr="00EC2764">
              <w:rPr>
                <w:rStyle w:val="Hyperlink"/>
                <w:rFonts w:ascii="Times New Roman" w:hAnsi="Times New Roman" w:cs="Times New Roman"/>
                <w:noProof/>
              </w:rPr>
              <w:t>2.5.3 Cross-validation</w:t>
            </w:r>
            <w:r w:rsidRPr="00EC2764">
              <w:rPr>
                <w:rFonts w:ascii="Times New Roman" w:hAnsi="Times New Roman" w:cs="Times New Roman"/>
                <w:noProof/>
                <w:webHidden/>
              </w:rPr>
              <w:tab/>
            </w:r>
            <w:r w:rsidRPr="00EC2764">
              <w:rPr>
                <w:rFonts w:ascii="Times New Roman" w:hAnsi="Times New Roman" w:cs="Times New Roman"/>
                <w:noProof/>
                <w:webHidden/>
              </w:rPr>
              <w:fldChar w:fldCharType="begin"/>
            </w:r>
            <w:r w:rsidRPr="00EC2764">
              <w:rPr>
                <w:rFonts w:ascii="Times New Roman" w:hAnsi="Times New Roman" w:cs="Times New Roman"/>
                <w:noProof/>
                <w:webHidden/>
              </w:rPr>
              <w:instrText xml:space="preserve"> PAGEREF _Toc7133848 \h </w:instrText>
            </w:r>
            <w:r w:rsidRPr="00EC2764">
              <w:rPr>
                <w:rFonts w:ascii="Times New Roman" w:hAnsi="Times New Roman" w:cs="Times New Roman"/>
                <w:noProof/>
                <w:webHidden/>
              </w:rPr>
            </w:r>
            <w:r w:rsidRPr="00EC2764">
              <w:rPr>
                <w:rFonts w:ascii="Times New Roman" w:hAnsi="Times New Roman" w:cs="Times New Roman"/>
                <w:noProof/>
                <w:webHidden/>
              </w:rPr>
              <w:fldChar w:fldCharType="separate"/>
            </w:r>
            <w:r w:rsidRPr="00EC2764">
              <w:rPr>
                <w:rFonts w:ascii="Times New Roman" w:hAnsi="Times New Roman" w:cs="Times New Roman"/>
                <w:noProof/>
                <w:webHidden/>
              </w:rPr>
              <w:t>17</w:t>
            </w:r>
            <w:r w:rsidRPr="00EC2764">
              <w:rPr>
                <w:rFonts w:ascii="Times New Roman" w:hAnsi="Times New Roman" w:cs="Times New Roman"/>
                <w:noProof/>
                <w:webHidden/>
              </w:rPr>
              <w:fldChar w:fldCharType="end"/>
            </w:r>
          </w:hyperlink>
        </w:p>
        <w:p w14:paraId="4F5C5EA9" w14:textId="2C0FEC1D" w:rsidR="009919E3" w:rsidRPr="00EC2764" w:rsidRDefault="009919E3">
          <w:pPr>
            <w:pStyle w:val="TOC1"/>
            <w:tabs>
              <w:tab w:val="right" w:leader="dot" w:pos="9628"/>
            </w:tabs>
            <w:rPr>
              <w:rFonts w:ascii="Times New Roman" w:eastAsiaTheme="minorEastAsia" w:hAnsi="Times New Roman" w:cs="Times New Roman"/>
              <w:noProof/>
              <w:lang w:eastAsia="en-GB"/>
            </w:rPr>
          </w:pPr>
          <w:hyperlink w:anchor="_Toc7133849" w:history="1">
            <w:r w:rsidRPr="00EC2764">
              <w:rPr>
                <w:rStyle w:val="Hyperlink"/>
                <w:rFonts w:ascii="Times New Roman" w:hAnsi="Times New Roman" w:cs="Times New Roman"/>
                <w:noProof/>
              </w:rPr>
              <w:t>3. Technical Achievement</w:t>
            </w:r>
            <w:r w:rsidRPr="00EC2764">
              <w:rPr>
                <w:rFonts w:ascii="Times New Roman" w:hAnsi="Times New Roman" w:cs="Times New Roman"/>
                <w:noProof/>
                <w:webHidden/>
              </w:rPr>
              <w:tab/>
            </w:r>
            <w:r w:rsidRPr="00EC2764">
              <w:rPr>
                <w:rFonts w:ascii="Times New Roman" w:hAnsi="Times New Roman" w:cs="Times New Roman"/>
                <w:noProof/>
                <w:webHidden/>
              </w:rPr>
              <w:fldChar w:fldCharType="begin"/>
            </w:r>
            <w:r w:rsidRPr="00EC2764">
              <w:rPr>
                <w:rFonts w:ascii="Times New Roman" w:hAnsi="Times New Roman" w:cs="Times New Roman"/>
                <w:noProof/>
                <w:webHidden/>
              </w:rPr>
              <w:instrText xml:space="preserve"> PAGEREF _Toc7133849 \h </w:instrText>
            </w:r>
            <w:r w:rsidRPr="00EC2764">
              <w:rPr>
                <w:rFonts w:ascii="Times New Roman" w:hAnsi="Times New Roman" w:cs="Times New Roman"/>
                <w:noProof/>
                <w:webHidden/>
              </w:rPr>
            </w:r>
            <w:r w:rsidRPr="00EC2764">
              <w:rPr>
                <w:rFonts w:ascii="Times New Roman" w:hAnsi="Times New Roman" w:cs="Times New Roman"/>
                <w:noProof/>
                <w:webHidden/>
              </w:rPr>
              <w:fldChar w:fldCharType="separate"/>
            </w:r>
            <w:r w:rsidRPr="00EC2764">
              <w:rPr>
                <w:rFonts w:ascii="Times New Roman" w:hAnsi="Times New Roman" w:cs="Times New Roman"/>
                <w:noProof/>
                <w:webHidden/>
              </w:rPr>
              <w:t>19</w:t>
            </w:r>
            <w:r w:rsidRPr="00EC2764">
              <w:rPr>
                <w:rFonts w:ascii="Times New Roman" w:hAnsi="Times New Roman" w:cs="Times New Roman"/>
                <w:noProof/>
                <w:webHidden/>
              </w:rPr>
              <w:fldChar w:fldCharType="end"/>
            </w:r>
          </w:hyperlink>
        </w:p>
        <w:p w14:paraId="25A86AC3" w14:textId="63296DD2" w:rsidR="009919E3" w:rsidRPr="00EC2764" w:rsidRDefault="009919E3">
          <w:pPr>
            <w:pStyle w:val="TOC2"/>
            <w:tabs>
              <w:tab w:val="right" w:leader="dot" w:pos="9628"/>
            </w:tabs>
            <w:rPr>
              <w:rFonts w:ascii="Times New Roman" w:eastAsiaTheme="minorEastAsia" w:hAnsi="Times New Roman" w:cs="Times New Roman"/>
              <w:noProof/>
              <w:lang w:eastAsia="en-GB"/>
            </w:rPr>
          </w:pPr>
          <w:hyperlink w:anchor="_Toc7133850" w:history="1">
            <w:r w:rsidRPr="00EC2764">
              <w:rPr>
                <w:rStyle w:val="Hyperlink"/>
                <w:rFonts w:ascii="Times New Roman" w:hAnsi="Times New Roman" w:cs="Times New Roman"/>
                <w:noProof/>
              </w:rPr>
              <w:t>3.1 Graphical user interface</w:t>
            </w:r>
            <w:r w:rsidRPr="00EC2764">
              <w:rPr>
                <w:rFonts w:ascii="Times New Roman" w:hAnsi="Times New Roman" w:cs="Times New Roman"/>
                <w:noProof/>
                <w:webHidden/>
              </w:rPr>
              <w:tab/>
            </w:r>
            <w:r w:rsidRPr="00EC2764">
              <w:rPr>
                <w:rFonts w:ascii="Times New Roman" w:hAnsi="Times New Roman" w:cs="Times New Roman"/>
                <w:noProof/>
                <w:webHidden/>
              </w:rPr>
              <w:fldChar w:fldCharType="begin"/>
            </w:r>
            <w:r w:rsidRPr="00EC2764">
              <w:rPr>
                <w:rFonts w:ascii="Times New Roman" w:hAnsi="Times New Roman" w:cs="Times New Roman"/>
                <w:noProof/>
                <w:webHidden/>
              </w:rPr>
              <w:instrText xml:space="preserve"> PAGEREF _Toc7133850 \h </w:instrText>
            </w:r>
            <w:r w:rsidRPr="00EC2764">
              <w:rPr>
                <w:rFonts w:ascii="Times New Roman" w:hAnsi="Times New Roman" w:cs="Times New Roman"/>
                <w:noProof/>
                <w:webHidden/>
              </w:rPr>
            </w:r>
            <w:r w:rsidRPr="00EC2764">
              <w:rPr>
                <w:rFonts w:ascii="Times New Roman" w:hAnsi="Times New Roman" w:cs="Times New Roman"/>
                <w:noProof/>
                <w:webHidden/>
              </w:rPr>
              <w:fldChar w:fldCharType="separate"/>
            </w:r>
            <w:r w:rsidRPr="00EC2764">
              <w:rPr>
                <w:rFonts w:ascii="Times New Roman" w:hAnsi="Times New Roman" w:cs="Times New Roman"/>
                <w:noProof/>
                <w:webHidden/>
              </w:rPr>
              <w:t>19</w:t>
            </w:r>
            <w:r w:rsidRPr="00EC2764">
              <w:rPr>
                <w:rFonts w:ascii="Times New Roman" w:hAnsi="Times New Roman" w:cs="Times New Roman"/>
                <w:noProof/>
                <w:webHidden/>
              </w:rPr>
              <w:fldChar w:fldCharType="end"/>
            </w:r>
          </w:hyperlink>
        </w:p>
        <w:p w14:paraId="49148DDC" w14:textId="683AEEFB" w:rsidR="009919E3" w:rsidRPr="00EC2764" w:rsidRDefault="009919E3">
          <w:pPr>
            <w:pStyle w:val="TOC2"/>
            <w:tabs>
              <w:tab w:val="right" w:leader="dot" w:pos="9628"/>
            </w:tabs>
            <w:rPr>
              <w:rFonts w:ascii="Times New Roman" w:eastAsiaTheme="minorEastAsia" w:hAnsi="Times New Roman" w:cs="Times New Roman"/>
              <w:noProof/>
              <w:lang w:eastAsia="en-GB"/>
            </w:rPr>
          </w:pPr>
          <w:hyperlink w:anchor="_Toc7133851" w:history="1">
            <w:r w:rsidRPr="00EC2764">
              <w:rPr>
                <w:rStyle w:val="Hyperlink"/>
                <w:rFonts w:ascii="Times New Roman" w:hAnsi="Times New Roman" w:cs="Times New Roman"/>
                <w:noProof/>
              </w:rPr>
              <w:t>3.2 Standalone classification</w:t>
            </w:r>
            <w:r w:rsidRPr="00EC2764">
              <w:rPr>
                <w:rFonts w:ascii="Times New Roman" w:hAnsi="Times New Roman" w:cs="Times New Roman"/>
                <w:noProof/>
                <w:webHidden/>
              </w:rPr>
              <w:tab/>
            </w:r>
            <w:r w:rsidRPr="00EC2764">
              <w:rPr>
                <w:rFonts w:ascii="Times New Roman" w:hAnsi="Times New Roman" w:cs="Times New Roman"/>
                <w:noProof/>
                <w:webHidden/>
              </w:rPr>
              <w:fldChar w:fldCharType="begin"/>
            </w:r>
            <w:r w:rsidRPr="00EC2764">
              <w:rPr>
                <w:rFonts w:ascii="Times New Roman" w:hAnsi="Times New Roman" w:cs="Times New Roman"/>
                <w:noProof/>
                <w:webHidden/>
              </w:rPr>
              <w:instrText xml:space="preserve"> PAGEREF _Toc7133851 \h </w:instrText>
            </w:r>
            <w:r w:rsidRPr="00EC2764">
              <w:rPr>
                <w:rFonts w:ascii="Times New Roman" w:hAnsi="Times New Roman" w:cs="Times New Roman"/>
                <w:noProof/>
                <w:webHidden/>
              </w:rPr>
            </w:r>
            <w:r w:rsidRPr="00EC2764">
              <w:rPr>
                <w:rFonts w:ascii="Times New Roman" w:hAnsi="Times New Roman" w:cs="Times New Roman"/>
                <w:noProof/>
                <w:webHidden/>
              </w:rPr>
              <w:fldChar w:fldCharType="separate"/>
            </w:r>
            <w:r w:rsidRPr="00EC2764">
              <w:rPr>
                <w:rFonts w:ascii="Times New Roman" w:hAnsi="Times New Roman" w:cs="Times New Roman"/>
                <w:noProof/>
                <w:webHidden/>
              </w:rPr>
              <w:t>20</w:t>
            </w:r>
            <w:r w:rsidRPr="00EC2764">
              <w:rPr>
                <w:rFonts w:ascii="Times New Roman" w:hAnsi="Times New Roman" w:cs="Times New Roman"/>
                <w:noProof/>
                <w:webHidden/>
              </w:rPr>
              <w:fldChar w:fldCharType="end"/>
            </w:r>
          </w:hyperlink>
        </w:p>
        <w:p w14:paraId="349314A7" w14:textId="36555B7F" w:rsidR="009919E3" w:rsidRPr="00EC2764" w:rsidRDefault="009919E3">
          <w:pPr>
            <w:pStyle w:val="TOC2"/>
            <w:tabs>
              <w:tab w:val="right" w:leader="dot" w:pos="9628"/>
            </w:tabs>
            <w:rPr>
              <w:rFonts w:ascii="Times New Roman" w:eastAsiaTheme="minorEastAsia" w:hAnsi="Times New Roman" w:cs="Times New Roman"/>
              <w:noProof/>
              <w:lang w:eastAsia="en-GB"/>
            </w:rPr>
          </w:pPr>
          <w:hyperlink w:anchor="_Toc7133852" w:history="1">
            <w:r w:rsidRPr="00EC2764">
              <w:rPr>
                <w:rStyle w:val="Hyperlink"/>
                <w:rFonts w:ascii="Times New Roman" w:hAnsi="Times New Roman" w:cs="Times New Roman"/>
                <w:noProof/>
              </w:rPr>
              <w:t>3.3 Large image search</w:t>
            </w:r>
            <w:r w:rsidRPr="00EC2764">
              <w:rPr>
                <w:rFonts w:ascii="Times New Roman" w:hAnsi="Times New Roman" w:cs="Times New Roman"/>
                <w:noProof/>
                <w:webHidden/>
              </w:rPr>
              <w:tab/>
            </w:r>
            <w:r w:rsidRPr="00EC2764">
              <w:rPr>
                <w:rFonts w:ascii="Times New Roman" w:hAnsi="Times New Roman" w:cs="Times New Roman"/>
                <w:noProof/>
                <w:webHidden/>
              </w:rPr>
              <w:fldChar w:fldCharType="begin"/>
            </w:r>
            <w:r w:rsidRPr="00EC2764">
              <w:rPr>
                <w:rFonts w:ascii="Times New Roman" w:hAnsi="Times New Roman" w:cs="Times New Roman"/>
                <w:noProof/>
                <w:webHidden/>
              </w:rPr>
              <w:instrText xml:space="preserve"> PAGEREF _Toc7133852 \h </w:instrText>
            </w:r>
            <w:r w:rsidRPr="00EC2764">
              <w:rPr>
                <w:rFonts w:ascii="Times New Roman" w:hAnsi="Times New Roman" w:cs="Times New Roman"/>
                <w:noProof/>
                <w:webHidden/>
              </w:rPr>
            </w:r>
            <w:r w:rsidRPr="00EC2764">
              <w:rPr>
                <w:rFonts w:ascii="Times New Roman" w:hAnsi="Times New Roman" w:cs="Times New Roman"/>
                <w:noProof/>
                <w:webHidden/>
              </w:rPr>
              <w:fldChar w:fldCharType="separate"/>
            </w:r>
            <w:r w:rsidRPr="00EC2764">
              <w:rPr>
                <w:rFonts w:ascii="Times New Roman" w:hAnsi="Times New Roman" w:cs="Times New Roman"/>
                <w:noProof/>
                <w:webHidden/>
              </w:rPr>
              <w:t>21</w:t>
            </w:r>
            <w:r w:rsidRPr="00EC2764">
              <w:rPr>
                <w:rFonts w:ascii="Times New Roman" w:hAnsi="Times New Roman" w:cs="Times New Roman"/>
                <w:noProof/>
                <w:webHidden/>
              </w:rPr>
              <w:fldChar w:fldCharType="end"/>
            </w:r>
          </w:hyperlink>
        </w:p>
        <w:p w14:paraId="098C1B72" w14:textId="26218039" w:rsidR="009919E3" w:rsidRPr="00EC2764" w:rsidRDefault="009919E3">
          <w:pPr>
            <w:pStyle w:val="TOC2"/>
            <w:tabs>
              <w:tab w:val="right" w:leader="dot" w:pos="9628"/>
            </w:tabs>
            <w:rPr>
              <w:rFonts w:ascii="Times New Roman" w:eastAsiaTheme="minorEastAsia" w:hAnsi="Times New Roman" w:cs="Times New Roman"/>
              <w:noProof/>
              <w:lang w:eastAsia="en-GB"/>
            </w:rPr>
          </w:pPr>
          <w:hyperlink w:anchor="_Toc7133853" w:history="1">
            <w:r w:rsidRPr="00EC2764">
              <w:rPr>
                <w:rStyle w:val="Hyperlink"/>
                <w:rFonts w:ascii="Times New Roman" w:hAnsi="Times New Roman" w:cs="Times New Roman"/>
                <w:noProof/>
              </w:rPr>
              <w:t>3.4 Saving of results</w:t>
            </w:r>
            <w:r w:rsidRPr="00EC2764">
              <w:rPr>
                <w:rFonts w:ascii="Times New Roman" w:hAnsi="Times New Roman" w:cs="Times New Roman"/>
                <w:noProof/>
                <w:webHidden/>
              </w:rPr>
              <w:tab/>
            </w:r>
            <w:r w:rsidRPr="00EC2764">
              <w:rPr>
                <w:rFonts w:ascii="Times New Roman" w:hAnsi="Times New Roman" w:cs="Times New Roman"/>
                <w:noProof/>
                <w:webHidden/>
              </w:rPr>
              <w:fldChar w:fldCharType="begin"/>
            </w:r>
            <w:r w:rsidRPr="00EC2764">
              <w:rPr>
                <w:rFonts w:ascii="Times New Roman" w:hAnsi="Times New Roman" w:cs="Times New Roman"/>
                <w:noProof/>
                <w:webHidden/>
              </w:rPr>
              <w:instrText xml:space="preserve"> PAGEREF _Toc7133853 \h </w:instrText>
            </w:r>
            <w:r w:rsidRPr="00EC2764">
              <w:rPr>
                <w:rFonts w:ascii="Times New Roman" w:hAnsi="Times New Roman" w:cs="Times New Roman"/>
                <w:noProof/>
                <w:webHidden/>
              </w:rPr>
            </w:r>
            <w:r w:rsidRPr="00EC2764">
              <w:rPr>
                <w:rFonts w:ascii="Times New Roman" w:hAnsi="Times New Roman" w:cs="Times New Roman"/>
                <w:noProof/>
                <w:webHidden/>
              </w:rPr>
              <w:fldChar w:fldCharType="separate"/>
            </w:r>
            <w:r w:rsidRPr="00EC2764">
              <w:rPr>
                <w:rFonts w:ascii="Times New Roman" w:hAnsi="Times New Roman" w:cs="Times New Roman"/>
                <w:noProof/>
                <w:webHidden/>
              </w:rPr>
              <w:t>24</w:t>
            </w:r>
            <w:r w:rsidRPr="00EC2764">
              <w:rPr>
                <w:rFonts w:ascii="Times New Roman" w:hAnsi="Times New Roman" w:cs="Times New Roman"/>
                <w:noProof/>
                <w:webHidden/>
              </w:rPr>
              <w:fldChar w:fldCharType="end"/>
            </w:r>
          </w:hyperlink>
        </w:p>
        <w:p w14:paraId="5F05908C" w14:textId="14658DF5" w:rsidR="009919E3" w:rsidRPr="00EC2764" w:rsidRDefault="009919E3">
          <w:pPr>
            <w:pStyle w:val="TOC2"/>
            <w:tabs>
              <w:tab w:val="right" w:leader="dot" w:pos="9628"/>
            </w:tabs>
            <w:rPr>
              <w:rFonts w:ascii="Times New Roman" w:eastAsiaTheme="minorEastAsia" w:hAnsi="Times New Roman" w:cs="Times New Roman"/>
              <w:noProof/>
              <w:lang w:eastAsia="en-GB"/>
            </w:rPr>
          </w:pPr>
          <w:hyperlink w:anchor="_Toc7133854" w:history="1">
            <w:r w:rsidRPr="00EC2764">
              <w:rPr>
                <w:rStyle w:val="Hyperlink"/>
                <w:rFonts w:ascii="Times New Roman" w:hAnsi="Times New Roman" w:cs="Times New Roman"/>
                <w:noProof/>
              </w:rPr>
              <w:t>3.5 Software design</w:t>
            </w:r>
            <w:r w:rsidRPr="00EC2764">
              <w:rPr>
                <w:rFonts w:ascii="Times New Roman" w:hAnsi="Times New Roman" w:cs="Times New Roman"/>
                <w:noProof/>
                <w:webHidden/>
              </w:rPr>
              <w:tab/>
            </w:r>
            <w:r w:rsidRPr="00EC2764">
              <w:rPr>
                <w:rFonts w:ascii="Times New Roman" w:hAnsi="Times New Roman" w:cs="Times New Roman"/>
                <w:noProof/>
                <w:webHidden/>
              </w:rPr>
              <w:fldChar w:fldCharType="begin"/>
            </w:r>
            <w:r w:rsidRPr="00EC2764">
              <w:rPr>
                <w:rFonts w:ascii="Times New Roman" w:hAnsi="Times New Roman" w:cs="Times New Roman"/>
                <w:noProof/>
                <w:webHidden/>
              </w:rPr>
              <w:instrText xml:space="preserve"> PAGEREF _Toc7133854 \h </w:instrText>
            </w:r>
            <w:r w:rsidRPr="00EC2764">
              <w:rPr>
                <w:rFonts w:ascii="Times New Roman" w:hAnsi="Times New Roman" w:cs="Times New Roman"/>
                <w:noProof/>
                <w:webHidden/>
              </w:rPr>
            </w:r>
            <w:r w:rsidRPr="00EC2764">
              <w:rPr>
                <w:rFonts w:ascii="Times New Roman" w:hAnsi="Times New Roman" w:cs="Times New Roman"/>
                <w:noProof/>
                <w:webHidden/>
              </w:rPr>
              <w:fldChar w:fldCharType="separate"/>
            </w:r>
            <w:r w:rsidRPr="00EC2764">
              <w:rPr>
                <w:rFonts w:ascii="Times New Roman" w:hAnsi="Times New Roman" w:cs="Times New Roman"/>
                <w:noProof/>
                <w:webHidden/>
              </w:rPr>
              <w:t>25</w:t>
            </w:r>
            <w:r w:rsidRPr="00EC2764">
              <w:rPr>
                <w:rFonts w:ascii="Times New Roman" w:hAnsi="Times New Roman" w:cs="Times New Roman"/>
                <w:noProof/>
                <w:webHidden/>
              </w:rPr>
              <w:fldChar w:fldCharType="end"/>
            </w:r>
          </w:hyperlink>
        </w:p>
        <w:p w14:paraId="7387242C" w14:textId="3FC85EC9" w:rsidR="009919E3" w:rsidRPr="00EC2764" w:rsidRDefault="009919E3">
          <w:pPr>
            <w:pStyle w:val="TOC2"/>
            <w:tabs>
              <w:tab w:val="right" w:leader="dot" w:pos="9628"/>
            </w:tabs>
            <w:rPr>
              <w:rFonts w:ascii="Times New Roman" w:eastAsiaTheme="minorEastAsia" w:hAnsi="Times New Roman" w:cs="Times New Roman"/>
              <w:noProof/>
              <w:lang w:eastAsia="en-GB"/>
            </w:rPr>
          </w:pPr>
          <w:hyperlink w:anchor="_Toc7133855" w:history="1">
            <w:r w:rsidRPr="00EC2764">
              <w:rPr>
                <w:rStyle w:val="Hyperlink"/>
                <w:rFonts w:ascii="Times New Roman" w:hAnsi="Times New Roman" w:cs="Times New Roman"/>
                <w:noProof/>
              </w:rPr>
              <w:t>3.6 Project Planning</w:t>
            </w:r>
            <w:r w:rsidRPr="00EC2764">
              <w:rPr>
                <w:rFonts w:ascii="Times New Roman" w:hAnsi="Times New Roman" w:cs="Times New Roman"/>
                <w:noProof/>
                <w:webHidden/>
              </w:rPr>
              <w:tab/>
            </w:r>
            <w:r w:rsidRPr="00EC2764">
              <w:rPr>
                <w:rFonts w:ascii="Times New Roman" w:hAnsi="Times New Roman" w:cs="Times New Roman"/>
                <w:noProof/>
                <w:webHidden/>
              </w:rPr>
              <w:fldChar w:fldCharType="begin"/>
            </w:r>
            <w:r w:rsidRPr="00EC2764">
              <w:rPr>
                <w:rFonts w:ascii="Times New Roman" w:hAnsi="Times New Roman" w:cs="Times New Roman"/>
                <w:noProof/>
                <w:webHidden/>
              </w:rPr>
              <w:instrText xml:space="preserve"> PAGEREF _Toc7133855 \h </w:instrText>
            </w:r>
            <w:r w:rsidRPr="00EC2764">
              <w:rPr>
                <w:rFonts w:ascii="Times New Roman" w:hAnsi="Times New Roman" w:cs="Times New Roman"/>
                <w:noProof/>
                <w:webHidden/>
              </w:rPr>
            </w:r>
            <w:r w:rsidRPr="00EC2764">
              <w:rPr>
                <w:rFonts w:ascii="Times New Roman" w:hAnsi="Times New Roman" w:cs="Times New Roman"/>
                <w:noProof/>
                <w:webHidden/>
              </w:rPr>
              <w:fldChar w:fldCharType="separate"/>
            </w:r>
            <w:r w:rsidRPr="00EC2764">
              <w:rPr>
                <w:rFonts w:ascii="Times New Roman" w:hAnsi="Times New Roman" w:cs="Times New Roman"/>
                <w:noProof/>
                <w:webHidden/>
              </w:rPr>
              <w:t>27</w:t>
            </w:r>
            <w:r w:rsidRPr="00EC2764">
              <w:rPr>
                <w:rFonts w:ascii="Times New Roman" w:hAnsi="Times New Roman" w:cs="Times New Roman"/>
                <w:noProof/>
                <w:webHidden/>
              </w:rPr>
              <w:fldChar w:fldCharType="end"/>
            </w:r>
          </w:hyperlink>
        </w:p>
        <w:p w14:paraId="2283999B" w14:textId="1317817B" w:rsidR="009919E3" w:rsidRPr="00EC2764" w:rsidRDefault="009919E3">
          <w:pPr>
            <w:pStyle w:val="TOC2"/>
            <w:tabs>
              <w:tab w:val="right" w:leader="dot" w:pos="9628"/>
            </w:tabs>
            <w:rPr>
              <w:rFonts w:ascii="Times New Roman" w:eastAsiaTheme="minorEastAsia" w:hAnsi="Times New Roman" w:cs="Times New Roman"/>
              <w:noProof/>
              <w:lang w:eastAsia="en-GB"/>
            </w:rPr>
          </w:pPr>
          <w:hyperlink w:anchor="_Toc7133856" w:history="1">
            <w:r w:rsidRPr="00EC2764">
              <w:rPr>
                <w:rStyle w:val="Hyperlink"/>
                <w:rFonts w:ascii="Times New Roman" w:hAnsi="Times New Roman" w:cs="Times New Roman"/>
                <w:noProof/>
              </w:rPr>
              <w:t>3.7 Methodology</w:t>
            </w:r>
            <w:r w:rsidRPr="00EC2764">
              <w:rPr>
                <w:rFonts w:ascii="Times New Roman" w:hAnsi="Times New Roman" w:cs="Times New Roman"/>
                <w:noProof/>
                <w:webHidden/>
              </w:rPr>
              <w:tab/>
            </w:r>
            <w:r w:rsidRPr="00EC2764">
              <w:rPr>
                <w:rFonts w:ascii="Times New Roman" w:hAnsi="Times New Roman" w:cs="Times New Roman"/>
                <w:noProof/>
                <w:webHidden/>
              </w:rPr>
              <w:fldChar w:fldCharType="begin"/>
            </w:r>
            <w:r w:rsidRPr="00EC2764">
              <w:rPr>
                <w:rFonts w:ascii="Times New Roman" w:hAnsi="Times New Roman" w:cs="Times New Roman"/>
                <w:noProof/>
                <w:webHidden/>
              </w:rPr>
              <w:instrText xml:space="preserve"> PAGEREF _Toc7133856 \h </w:instrText>
            </w:r>
            <w:r w:rsidRPr="00EC2764">
              <w:rPr>
                <w:rFonts w:ascii="Times New Roman" w:hAnsi="Times New Roman" w:cs="Times New Roman"/>
                <w:noProof/>
                <w:webHidden/>
              </w:rPr>
            </w:r>
            <w:r w:rsidRPr="00EC2764">
              <w:rPr>
                <w:rFonts w:ascii="Times New Roman" w:hAnsi="Times New Roman" w:cs="Times New Roman"/>
                <w:noProof/>
                <w:webHidden/>
              </w:rPr>
              <w:fldChar w:fldCharType="separate"/>
            </w:r>
            <w:r w:rsidRPr="00EC2764">
              <w:rPr>
                <w:rFonts w:ascii="Times New Roman" w:hAnsi="Times New Roman" w:cs="Times New Roman"/>
                <w:noProof/>
                <w:webHidden/>
              </w:rPr>
              <w:t>27</w:t>
            </w:r>
            <w:r w:rsidRPr="00EC2764">
              <w:rPr>
                <w:rFonts w:ascii="Times New Roman" w:hAnsi="Times New Roman" w:cs="Times New Roman"/>
                <w:noProof/>
                <w:webHidden/>
              </w:rPr>
              <w:fldChar w:fldCharType="end"/>
            </w:r>
          </w:hyperlink>
        </w:p>
        <w:p w14:paraId="2DA89F42" w14:textId="683A27A0" w:rsidR="009919E3" w:rsidRPr="00EC2764" w:rsidRDefault="009919E3">
          <w:pPr>
            <w:pStyle w:val="TOC2"/>
            <w:tabs>
              <w:tab w:val="right" w:leader="dot" w:pos="9628"/>
            </w:tabs>
            <w:rPr>
              <w:rFonts w:ascii="Times New Roman" w:eastAsiaTheme="minorEastAsia" w:hAnsi="Times New Roman" w:cs="Times New Roman"/>
              <w:noProof/>
              <w:lang w:eastAsia="en-GB"/>
            </w:rPr>
          </w:pPr>
          <w:hyperlink w:anchor="_Toc7133857" w:history="1">
            <w:r w:rsidRPr="00EC2764">
              <w:rPr>
                <w:rStyle w:val="Hyperlink"/>
                <w:rFonts w:ascii="Times New Roman" w:hAnsi="Times New Roman" w:cs="Times New Roman"/>
                <w:noProof/>
              </w:rPr>
              <w:t>3.8 Momentum</w:t>
            </w:r>
            <w:r w:rsidRPr="00EC2764">
              <w:rPr>
                <w:rFonts w:ascii="Times New Roman" w:hAnsi="Times New Roman" w:cs="Times New Roman"/>
                <w:noProof/>
                <w:webHidden/>
              </w:rPr>
              <w:tab/>
            </w:r>
            <w:r w:rsidRPr="00EC2764">
              <w:rPr>
                <w:rFonts w:ascii="Times New Roman" w:hAnsi="Times New Roman" w:cs="Times New Roman"/>
                <w:noProof/>
                <w:webHidden/>
              </w:rPr>
              <w:fldChar w:fldCharType="begin"/>
            </w:r>
            <w:r w:rsidRPr="00EC2764">
              <w:rPr>
                <w:rFonts w:ascii="Times New Roman" w:hAnsi="Times New Roman" w:cs="Times New Roman"/>
                <w:noProof/>
                <w:webHidden/>
              </w:rPr>
              <w:instrText xml:space="preserve"> PAGEREF _Toc7133857 \h </w:instrText>
            </w:r>
            <w:r w:rsidRPr="00EC2764">
              <w:rPr>
                <w:rFonts w:ascii="Times New Roman" w:hAnsi="Times New Roman" w:cs="Times New Roman"/>
                <w:noProof/>
                <w:webHidden/>
              </w:rPr>
            </w:r>
            <w:r w:rsidRPr="00EC2764">
              <w:rPr>
                <w:rFonts w:ascii="Times New Roman" w:hAnsi="Times New Roman" w:cs="Times New Roman"/>
                <w:noProof/>
                <w:webHidden/>
              </w:rPr>
              <w:fldChar w:fldCharType="separate"/>
            </w:r>
            <w:r w:rsidRPr="00EC2764">
              <w:rPr>
                <w:rFonts w:ascii="Times New Roman" w:hAnsi="Times New Roman" w:cs="Times New Roman"/>
                <w:noProof/>
                <w:webHidden/>
              </w:rPr>
              <w:t>27</w:t>
            </w:r>
            <w:r w:rsidRPr="00EC2764">
              <w:rPr>
                <w:rFonts w:ascii="Times New Roman" w:hAnsi="Times New Roman" w:cs="Times New Roman"/>
                <w:noProof/>
                <w:webHidden/>
              </w:rPr>
              <w:fldChar w:fldCharType="end"/>
            </w:r>
          </w:hyperlink>
        </w:p>
        <w:p w14:paraId="38F2798C" w14:textId="7C1FD555" w:rsidR="009919E3" w:rsidRPr="00EC2764" w:rsidRDefault="009919E3">
          <w:pPr>
            <w:pStyle w:val="TOC2"/>
            <w:tabs>
              <w:tab w:val="right" w:leader="dot" w:pos="9628"/>
            </w:tabs>
            <w:rPr>
              <w:rFonts w:ascii="Times New Roman" w:eastAsiaTheme="minorEastAsia" w:hAnsi="Times New Roman" w:cs="Times New Roman"/>
              <w:noProof/>
              <w:lang w:eastAsia="en-GB"/>
            </w:rPr>
          </w:pPr>
          <w:hyperlink w:anchor="_Toc7133858" w:history="1">
            <w:r w:rsidRPr="00EC2764">
              <w:rPr>
                <w:rStyle w:val="Hyperlink"/>
                <w:rFonts w:ascii="Times New Roman" w:hAnsi="Times New Roman" w:cs="Times New Roman"/>
                <w:noProof/>
              </w:rPr>
              <w:t>3.9 Adapting to change and dealing with risks</w:t>
            </w:r>
            <w:r w:rsidRPr="00EC2764">
              <w:rPr>
                <w:rFonts w:ascii="Times New Roman" w:hAnsi="Times New Roman" w:cs="Times New Roman"/>
                <w:noProof/>
                <w:webHidden/>
              </w:rPr>
              <w:tab/>
            </w:r>
            <w:r w:rsidRPr="00EC2764">
              <w:rPr>
                <w:rFonts w:ascii="Times New Roman" w:hAnsi="Times New Roman" w:cs="Times New Roman"/>
                <w:noProof/>
                <w:webHidden/>
              </w:rPr>
              <w:fldChar w:fldCharType="begin"/>
            </w:r>
            <w:r w:rsidRPr="00EC2764">
              <w:rPr>
                <w:rFonts w:ascii="Times New Roman" w:hAnsi="Times New Roman" w:cs="Times New Roman"/>
                <w:noProof/>
                <w:webHidden/>
              </w:rPr>
              <w:instrText xml:space="preserve"> PAGEREF _Toc7133858 \h </w:instrText>
            </w:r>
            <w:r w:rsidRPr="00EC2764">
              <w:rPr>
                <w:rFonts w:ascii="Times New Roman" w:hAnsi="Times New Roman" w:cs="Times New Roman"/>
                <w:noProof/>
                <w:webHidden/>
              </w:rPr>
            </w:r>
            <w:r w:rsidRPr="00EC2764">
              <w:rPr>
                <w:rFonts w:ascii="Times New Roman" w:hAnsi="Times New Roman" w:cs="Times New Roman"/>
                <w:noProof/>
                <w:webHidden/>
              </w:rPr>
              <w:fldChar w:fldCharType="separate"/>
            </w:r>
            <w:r w:rsidRPr="00EC2764">
              <w:rPr>
                <w:rFonts w:ascii="Times New Roman" w:hAnsi="Times New Roman" w:cs="Times New Roman"/>
                <w:noProof/>
                <w:webHidden/>
              </w:rPr>
              <w:t>27</w:t>
            </w:r>
            <w:r w:rsidRPr="00EC2764">
              <w:rPr>
                <w:rFonts w:ascii="Times New Roman" w:hAnsi="Times New Roman" w:cs="Times New Roman"/>
                <w:noProof/>
                <w:webHidden/>
              </w:rPr>
              <w:fldChar w:fldCharType="end"/>
            </w:r>
          </w:hyperlink>
        </w:p>
        <w:p w14:paraId="492DD024" w14:textId="2F4DF204" w:rsidR="009919E3" w:rsidRPr="00EC2764" w:rsidRDefault="009919E3">
          <w:pPr>
            <w:pStyle w:val="TOC2"/>
            <w:tabs>
              <w:tab w:val="right" w:leader="dot" w:pos="9628"/>
            </w:tabs>
            <w:rPr>
              <w:rFonts w:ascii="Times New Roman" w:eastAsiaTheme="minorEastAsia" w:hAnsi="Times New Roman" w:cs="Times New Roman"/>
              <w:noProof/>
              <w:lang w:eastAsia="en-GB"/>
            </w:rPr>
          </w:pPr>
          <w:hyperlink w:anchor="_Toc7133859" w:history="1">
            <w:r w:rsidRPr="00EC2764">
              <w:rPr>
                <w:rStyle w:val="Hyperlink"/>
                <w:rFonts w:ascii="Times New Roman" w:hAnsi="Times New Roman" w:cs="Times New Roman"/>
                <w:noProof/>
              </w:rPr>
              <w:t>3.10 Performance</w:t>
            </w:r>
            <w:r w:rsidRPr="00EC2764">
              <w:rPr>
                <w:rFonts w:ascii="Times New Roman" w:hAnsi="Times New Roman" w:cs="Times New Roman"/>
                <w:noProof/>
                <w:webHidden/>
              </w:rPr>
              <w:tab/>
            </w:r>
            <w:r w:rsidRPr="00EC2764">
              <w:rPr>
                <w:rFonts w:ascii="Times New Roman" w:hAnsi="Times New Roman" w:cs="Times New Roman"/>
                <w:noProof/>
                <w:webHidden/>
              </w:rPr>
              <w:fldChar w:fldCharType="begin"/>
            </w:r>
            <w:r w:rsidRPr="00EC2764">
              <w:rPr>
                <w:rFonts w:ascii="Times New Roman" w:hAnsi="Times New Roman" w:cs="Times New Roman"/>
                <w:noProof/>
                <w:webHidden/>
              </w:rPr>
              <w:instrText xml:space="preserve"> PAGEREF _Toc7133859 \h </w:instrText>
            </w:r>
            <w:r w:rsidRPr="00EC2764">
              <w:rPr>
                <w:rFonts w:ascii="Times New Roman" w:hAnsi="Times New Roman" w:cs="Times New Roman"/>
                <w:noProof/>
                <w:webHidden/>
              </w:rPr>
            </w:r>
            <w:r w:rsidRPr="00EC2764">
              <w:rPr>
                <w:rFonts w:ascii="Times New Roman" w:hAnsi="Times New Roman" w:cs="Times New Roman"/>
                <w:noProof/>
                <w:webHidden/>
              </w:rPr>
              <w:fldChar w:fldCharType="separate"/>
            </w:r>
            <w:r w:rsidRPr="00EC2764">
              <w:rPr>
                <w:rFonts w:ascii="Times New Roman" w:hAnsi="Times New Roman" w:cs="Times New Roman"/>
                <w:noProof/>
                <w:webHidden/>
              </w:rPr>
              <w:t>28</w:t>
            </w:r>
            <w:r w:rsidRPr="00EC2764">
              <w:rPr>
                <w:rFonts w:ascii="Times New Roman" w:hAnsi="Times New Roman" w:cs="Times New Roman"/>
                <w:noProof/>
                <w:webHidden/>
              </w:rPr>
              <w:fldChar w:fldCharType="end"/>
            </w:r>
          </w:hyperlink>
        </w:p>
        <w:p w14:paraId="7D96DE93" w14:textId="6BE98D7F" w:rsidR="009919E3" w:rsidRPr="00EC2764" w:rsidRDefault="009919E3">
          <w:pPr>
            <w:pStyle w:val="TOC2"/>
            <w:tabs>
              <w:tab w:val="right" w:leader="dot" w:pos="9628"/>
            </w:tabs>
            <w:rPr>
              <w:rFonts w:ascii="Times New Roman" w:eastAsiaTheme="minorEastAsia" w:hAnsi="Times New Roman" w:cs="Times New Roman"/>
              <w:noProof/>
              <w:lang w:eastAsia="en-GB"/>
            </w:rPr>
          </w:pPr>
          <w:hyperlink w:anchor="_Toc7133860" w:history="1">
            <w:r w:rsidRPr="00EC2764">
              <w:rPr>
                <w:rStyle w:val="Hyperlink"/>
                <w:rFonts w:ascii="Times New Roman" w:hAnsi="Times New Roman" w:cs="Times New Roman"/>
                <w:noProof/>
              </w:rPr>
              <w:t>3.11 What have I learnt?</w:t>
            </w:r>
            <w:r w:rsidRPr="00EC2764">
              <w:rPr>
                <w:rFonts w:ascii="Times New Roman" w:hAnsi="Times New Roman" w:cs="Times New Roman"/>
                <w:noProof/>
                <w:webHidden/>
              </w:rPr>
              <w:tab/>
            </w:r>
            <w:r w:rsidRPr="00EC2764">
              <w:rPr>
                <w:rFonts w:ascii="Times New Roman" w:hAnsi="Times New Roman" w:cs="Times New Roman"/>
                <w:noProof/>
                <w:webHidden/>
              </w:rPr>
              <w:fldChar w:fldCharType="begin"/>
            </w:r>
            <w:r w:rsidRPr="00EC2764">
              <w:rPr>
                <w:rFonts w:ascii="Times New Roman" w:hAnsi="Times New Roman" w:cs="Times New Roman"/>
                <w:noProof/>
                <w:webHidden/>
              </w:rPr>
              <w:instrText xml:space="preserve"> PAGEREF _Toc7133860 \h </w:instrText>
            </w:r>
            <w:r w:rsidRPr="00EC2764">
              <w:rPr>
                <w:rFonts w:ascii="Times New Roman" w:hAnsi="Times New Roman" w:cs="Times New Roman"/>
                <w:noProof/>
                <w:webHidden/>
              </w:rPr>
            </w:r>
            <w:r w:rsidRPr="00EC2764">
              <w:rPr>
                <w:rFonts w:ascii="Times New Roman" w:hAnsi="Times New Roman" w:cs="Times New Roman"/>
                <w:noProof/>
                <w:webHidden/>
              </w:rPr>
              <w:fldChar w:fldCharType="separate"/>
            </w:r>
            <w:r w:rsidRPr="00EC2764">
              <w:rPr>
                <w:rFonts w:ascii="Times New Roman" w:hAnsi="Times New Roman" w:cs="Times New Roman"/>
                <w:noProof/>
                <w:webHidden/>
              </w:rPr>
              <w:t>28</w:t>
            </w:r>
            <w:r w:rsidRPr="00EC2764">
              <w:rPr>
                <w:rFonts w:ascii="Times New Roman" w:hAnsi="Times New Roman" w:cs="Times New Roman"/>
                <w:noProof/>
                <w:webHidden/>
              </w:rPr>
              <w:fldChar w:fldCharType="end"/>
            </w:r>
          </w:hyperlink>
        </w:p>
        <w:p w14:paraId="1FE5A404" w14:textId="5D316634" w:rsidR="009919E3" w:rsidRPr="00EC2764" w:rsidRDefault="009919E3">
          <w:pPr>
            <w:pStyle w:val="TOC1"/>
            <w:tabs>
              <w:tab w:val="right" w:leader="dot" w:pos="9628"/>
            </w:tabs>
            <w:rPr>
              <w:rFonts w:ascii="Times New Roman" w:eastAsiaTheme="minorEastAsia" w:hAnsi="Times New Roman" w:cs="Times New Roman"/>
              <w:noProof/>
              <w:lang w:eastAsia="en-GB"/>
            </w:rPr>
          </w:pPr>
          <w:hyperlink w:anchor="_Toc7133861" w:history="1">
            <w:r w:rsidRPr="00EC2764">
              <w:rPr>
                <w:rStyle w:val="Hyperlink"/>
                <w:rFonts w:ascii="Times New Roman" w:hAnsi="Times New Roman" w:cs="Times New Roman"/>
                <w:noProof/>
              </w:rPr>
              <w:t>4. Legal, ethics and sustainability</w:t>
            </w:r>
            <w:r w:rsidRPr="00EC2764">
              <w:rPr>
                <w:rFonts w:ascii="Times New Roman" w:hAnsi="Times New Roman" w:cs="Times New Roman"/>
                <w:noProof/>
                <w:webHidden/>
              </w:rPr>
              <w:tab/>
            </w:r>
            <w:r w:rsidRPr="00EC2764">
              <w:rPr>
                <w:rFonts w:ascii="Times New Roman" w:hAnsi="Times New Roman" w:cs="Times New Roman"/>
                <w:noProof/>
                <w:webHidden/>
              </w:rPr>
              <w:fldChar w:fldCharType="begin"/>
            </w:r>
            <w:r w:rsidRPr="00EC2764">
              <w:rPr>
                <w:rFonts w:ascii="Times New Roman" w:hAnsi="Times New Roman" w:cs="Times New Roman"/>
                <w:noProof/>
                <w:webHidden/>
              </w:rPr>
              <w:instrText xml:space="preserve"> PAGEREF _Toc7133861 \h </w:instrText>
            </w:r>
            <w:r w:rsidRPr="00EC2764">
              <w:rPr>
                <w:rFonts w:ascii="Times New Roman" w:hAnsi="Times New Roman" w:cs="Times New Roman"/>
                <w:noProof/>
                <w:webHidden/>
              </w:rPr>
            </w:r>
            <w:r w:rsidRPr="00EC2764">
              <w:rPr>
                <w:rFonts w:ascii="Times New Roman" w:hAnsi="Times New Roman" w:cs="Times New Roman"/>
                <w:noProof/>
                <w:webHidden/>
              </w:rPr>
              <w:fldChar w:fldCharType="separate"/>
            </w:r>
            <w:r w:rsidRPr="00EC2764">
              <w:rPr>
                <w:rFonts w:ascii="Times New Roman" w:hAnsi="Times New Roman" w:cs="Times New Roman"/>
                <w:noProof/>
                <w:webHidden/>
              </w:rPr>
              <w:t>29</w:t>
            </w:r>
            <w:r w:rsidRPr="00EC2764">
              <w:rPr>
                <w:rFonts w:ascii="Times New Roman" w:hAnsi="Times New Roman" w:cs="Times New Roman"/>
                <w:noProof/>
                <w:webHidden/>
              </w:rPr>
              <w:fldChar w:fldCharType="end"/>
            </w:r>
          </w:hyperlink>
        </w:p>
        <w:p w14:paraId="47D1F59C" w14:textId="3755219C" w:rsidR="009919E3" w:rsidRPr="00EC2764" w:rsidRDefault="009919E3">
          <w:pPr>
            <w:pStyle w:val="TOC2"/>
            <w:tabs>
              <w:tab w:val="right" w:leader="dot" w:pos="9628"/>
            </w:tabs>
            <w:rPr>
              <w:rFonts w:ascii="Times New Roman" w:eastAsiaTheme="minorEastAsia" w:hAnsi="Times New Roman" w:cs="Times New Roman"/>
              <w:noProof/>
              <w:lang w:eastAsia="en-GB"/>
            </w:rPr>
          </w:pPr>
          <w:hyperlink w:anchor="_Toc7133862" w:history="1">
            <w:r w:rsidRPr="00EC2764">
              <w:rPr>
                <w:rStyle w:val="Hyperlink"/>
                <w:rFonts w:ascii="Times New Roman" w:hAnsi="Times New Roman" w:cs="Times New Roman"/>
                <w:noProof/>
              </w:rPr>
              <w:t>4.1 Sustainability</w:t>
            </w:r>
            <w:r w:rsidRPr="00EC2764">
              <w:rPr>
                <w:rFonts w:ascii="Times New Roman" w:hAnsi="Times New Roman" w:cs="Times New Roman"/>
                <w:noProof/>
                <w:webHidden/>
              </w:rPr>
              <w:tab/>
            </w:r>
            <w:r w:rsidRPr="00EC2764">
              <w:rPr>
                <w:rFonts w:ascii="Times New Roman" w:hAnsi="Times New Roman" w:cs="Times New Roman"/>
                <w:noProof/>
                <w:webHidden/>
              </w:rPr>
              <w:fldChar w:fldCharType="begin"/>
            </w:r>
            <w:r w:rsidRPr="00EC2764">
              <w:rPr>
                <w:rFonts w:ascii="Times New Roman" w:hAnsi="Times New Roman" w:cs="Times New Roman"/>
                <w:noProof/>
                <w:webHidden/>
              </w:rPr>
              <w:instrText xml:space="preserve"> PAGEREF _Toc7133862 \h </w:instrText>
            </w:r>
            <w:r w:rsidRPr="00EC2764">
              <w:rPr>
                <w:rFonts w:ascii="Times New Roman" w:hAnsi="Times New Roman" w:cs="Times New Roman"/>
                <w:noProof/>
                <w:webHidden/>
              </w:rPr>
            </w:r>
            <w:r w:rsidRPr="00EC2764">
              <w:rPr>
                <w:rFonts w:ascii="Times New Roman" w:hAnsi="Times New Roman" w:cs="Times New Roman"/>
                <w:noProof/>
                <w:webHidden/>
              </w:rPr>
              <w:fldChar w:fldCharType="separate"/>
            </w:r>
            <w:r w:rsidRPr="00EC2764">
              <w:rPr>
                <w:rFonts w:ascii="Times New Roman" w:hAnsi="Times New Roman" w:cs="Times New Roman"/>
                <w:noProof/>
                <w:webHidden/>
              </w:rPr>
              <w:t>29</w:t>
            </w:r>
            <w:r w:rsidRPr="00EC2764">
              <w:rPr>
                <w:rFonts w:ascii="Times New Roman" w:hAnsi="Times New Roman" w:cs="Times New Roman"/>
                <w:noProof/>
                <w:webHidden/>
              </w:rPr>
              <w:fldChar w:fldCharType="end"/>
            </w:r>
          </w:hyperlink>
        </w:p>
        <w:p w14:paraId="5CC83870" w14:textId="30960BDF" w:rsidR="009919E3" w:rsidRPr="00EC2764" w:rsidRDefault="009919E3">
          <w:pPr>
            <w:pStyle w:val="TOC2"/>
            <w:tabs>
              <w:tab w:val="right" w:leader="dot" w:pos="9628"/>
            </w:tabs>
            <w:rPr>
              <w:rFonts w:ascii="Times New Roman" w:eastAsiaTheme="minorEastAsia" w:hAnsi="Times New Roman" w:cs="Times New Roman"/>
              <w:noProof/>
              <w:lang w:eastAsia="en-GB"/>
            </w:rPr>
          </w:pPr>
          <w:hyperlink w:anchor="_Toc7133863" w:history="1">
            <w:r w:rsidRPr="00EC2764">
              <w:rPr>
                <w:rStyle w:val="Hyperlink"/>
                <w:rFonts w:ascii="Times New Roman" w:hAnsi="Times New Roman" w:cs="Times New Roman"/>
                <w:noProof/>
              </w:rPr>
              <w:t>4.2 Legal</w:t>
            </w:r>
            <w:r w:rsidRPr="00EC2764">
              <w:rPr>
                <w:rFonts w:ascii="Times New Roman" w:hAnsi="Times New Roman" w:cs="Times New Roman"/>
                <w:noProof/>
                <w:webHidden/>
              </w:rPr>
              <w:tab/>
            </w:r>
            <w:r w:rsidRPr="00EC2764">
              <w:rPr>
                <w:rFonts w:ascii="Times New Roman" w:hAnsi="Times New Roman" w:cs="Times New Roman"/>
                <w:noProof/>
                <w:webHidden/>
              </w:rPr>
              <w:fldChar w:fldCharType="begin"/>
            </w:r>
            <w:r w:rsidRPr="00EC2764">
              <w:rPr>
                <w:rFonts w:ascii="Times New Roman" w:hAnsi="Times New Roman" w:cs="Times New Roman"/>
                <w:noProof/>
                <w:webHidden/>
              </w:rPr>
              <w:instrText xml:space="preserve"> PAGEREF _Toc7133863 \h </w:instrText>
            </w:r>
            <w:r w:rsidRPr="00EC2764">
              <w:rPr>
                <w:rFonts w:ascii="Times New Roman" w:hAnsi="Times New Roman" w:cs="Times New Roman"/>
                <w:noProof/>
                <w:webHidden/>
              </w:rPr>
            </w:r>
            <w:r w:rsidRPr="00EC2764">
              <w:rPr>
                <w:rFonts w:ascii="Times New Roman" w:hAnsi="Times New Roman" w:cs="Times New Roman"/>
                <w:noProof/>
                <w:webHidden/>
              </w:rPr>
              <w:fldChar w:fldCharType="separate"/>
            </w:r>
            <w:r w:rsidRPr="00EC2764">
              <w:rPr>
                <w:rFonts w:ascii="Times New Roman" w:hAnsi="Times New Roman" w:cs="Times New Roman"/>
                <w:noProof/>
                <w:webHidden/>
              </w:rPr>
              <w:t>29</w:t>
            </w:r>
            <w:r w:rsidRPr="00EC2764">
              <w:rPr>
                <w:rFonts w:ascii="Times New Roman" w:hAnsi="Times New Roman" w:cs="Times New Roman"/>
                <w:noProof/>
                <w:webHidden/>
              </w:rPr>
              <w:fldChar w:fldCharType="end"/>
            </w:r>
          </w:hyperlink>
        </w:p>
        <w:p w14:paraId="082A0791" w14:textId="41D4D787" w:rsidR="009919E3" w:rsidRPr="00EC2764" w:rsidRDefault="009919E3">
          <w:pPr>
            <w:pStyle w:val="TOC2"/>
            <w:tabs>
              <w:tab w:val="right" w:leader="dot" w:pos="9628"/>
            </w:tabs>
            <w:rPr>
              <w:rFonts w:ascii="Times New Roman" w:eastAsiaTheme="minorEastAsia" w:hAnsi="Times New Roman" w:cs="Times New Roman"/>
              <w:noProof/>
              <w:lang w:eastAsia="en-GB"/>
            </w:rPr>
          </w:pPr>
          <w:hyperlink w:anchor="_Toc7133864" w:history="1">
            <w:r w:rsidRPr="00EC2764">
              <w:rPr>
                <w:rStyle w:val="Hyperlink"/>
                <w:rFonts w:ascii="Times New Roman" w:hAnsi="Times New Roman" w:cs="Times New Roman"/>
                <w:noProof/>
              </w:rPr>
              <w:t>4.3 Ethical</w:t>
            </w:r>
            <w:r w:rsidRPr="00EC2764">
              <w:rPr>
                <w:rFonts w:ascii="Times New Roman" w:hAnsi="Times New Roman" w:cs="Times New Roman"/>
                <w:noProof/>
                <w:webHidden/>
              </w:rPr>
              <w:tab/>
            </w:r>
            <w:r w:rsidRPr="00EC2764">
              <w:rPr>
                <w:rFonts w:ascii="Times New Roman" w:hAnsi="Times New Roman" w:cs="Times New Roman"/>
                <w:noProof/>
                <w:webHidden/>
              </w:rPr>
              <w:fldChar w:fldCharType="begin"/>
            </w:r>
            <w:r w:rsidRPr="00EC2764">
              <w:rPr>
                <w:rFonts w:ascii="Times New Roman" w:hAnsi="Times New Roman" w:cs="Times New Roman"/>
                <w:noProof/>
                <w:webHidden/>
              </w:rPr>
              <w:instrText xml:space="preserve"> PAGEREF _Toc7133864 \h </w:instrText>
            </w:r>
            <w:r w:rsidRPr="00EC2764">
              <w:rPr>
                <w:rFonts w:ascii="Times New Roman" w:hAnsi="Times New Roman" w:cs="Times New Roman"/>
                <w:noProof/>
                <w:webHidden/>
              </w:rPr>
            </w:r>
            <w:r w:rsidRPr="00EC2764">
              <w:rPr>
                <w:rFonts w:ascii="Times New Roman" w:hAnsi="Times New Roman" w:cs="Times New Roman"/>
                <w:noProof/>
                <w:webHidden/>
              </w:rPr>
              <w:fldChar w:fldCharType="separate"/>
            </w:r>
            <w:r w:rsidRPr="00EC2764">
              <w:rPr>
                <w:rFonts w:ascii="Times New Roman" w:hAnsi="Times New Roman" w:cs="Times New Roman"/>
                <w:noProof/>
                <w:webHidden/>
              </w:rPr>
              <w:t>29</w:t>
            </w:r>
            <w:r w:rsidRPr="00EC2764">
              <w:rPr>
                <w:rFonts w:ascii="Times New Roman" w:hAnsi="Times New Roman" w:cs="Times New Roman"/>
                <w:noProof/>
                <w:webHidden/>
              </w:rPr>
              <w:fldChar w:fldCharType="end"/>
            </w:r>
          </w:hyperlink>
        </w:p>
        <w:p w14:paraId="4F710836" w14:textId="3E0DFAF7" w:rsidR="009919E3" w:rsidRPr="00EC2764" w:rsidRDefault="009919E3">
          <w:pPr>
            <w:pStyle w:val="TOC2"/>
            <w:tabs>
              <w:tab w:val="right" w:leader="dot" w:pos="9628"/>
            </w:tabs>
            <w:rPr>
              <w:rFonts w:ascii="Times New Roman" w:eastAsiaTheme="minorEastAsia" w:hAnsi="Times New Roman" w:cs="Times New Roman"/>
              <w:noProof/>
              <w:lang w:eastAsia="en-GB"/>
            </w:rPr>
          </w:pPr>
          <w:hyperlink w:anchor="_Toc7133865" w:history="1">
            <w:r w:rsidRPr="00EC2764">
              <w:rPr>
                <w:rStyle w:val="Hyperlink"/>
                <w:rFonts w:ascii="Times New Roman" w:hAnsi="Times New Roman" w:cs="Times New Roman"/>
                <w:noProof/>
              </w:rPr>
              <w:t>4.4 Intellectual property</w:t>
            </w:r>
            <w:r w:rsidRPr="00EC2764">
              <w:rPr>
                <w:rFonts w:ascii="Times New Roman" w:hAnsi="Times New Roman" w:cs="Times New Roman"/>
                <w:noProof/>
                <w:webHidden/>
              </w:rPr>
              <w:tab/>
            </w:r>
            <w:r w:rsidRPr="00EC2764">
              <w:rPr>
                <w:rFonts w:ascii="Times New Roman" w:hAnsi="Times New Roman" w:cs="Times New Roman"/>
                <w:noProof/>
                <w:webHidden/>
              </w:rPr>
              <w:fldChar w:fldCharType="begin"/>
            </w:r>
            <w:r w:rsidRPr="00EC2764">
              <w:rPr>
                <w:rFonts w:ascii="Times New Roman" w:hAnsi="Times New Roman" w:cs="Times New Roman"/>
                <w:noProof/>
                <w:webHidden/>
              </w:rPr>
              <w:instrText xml:space="preserve"> PAGEREF _Toc7133865 \h </w:instrText>
            </w:r>
            <w:r w:rsidRPr="00EC2764">
              <w:rPr>
                <w:rFonts w:ascii="Times New Roman" w:hAnsi="Times New Roman" w:cs="Times New Roman"/>
                <w:noProof/>
                <w:webHidden/>
              </w:rPr>
            </w:r>
            <w:r w:rsidRPr="00EC2764">
              <w:rPr>
                <w:rFonts w:ascii="Times New Roman" w:hAnsi="Times New Roman" w:cs="Times New Roman"/>
                <w:noProof/>
                <w:webHidden/>
              </w:rPr>
              <w:fldChar w:fldCharType="separate"/>
            </w:r>
            <w:r w:rsidRPr="00EC2764">
              <w:rPr>
                <w:rFonts w:ascii="Times New Roman" w:hAnsi="Times New Roman" w:cs="Times New Roman"/>
                <w:noProof/>
                <w:webHidden/>
              </w:rPr>
              <w:t>29</w:t>
            </w:r>
            <w:r w:rsidRPr="00EC2764">
              <w:rPr>
                <w:rFonts w:ascii="Times New Roman" w:hAnsi="Times New Roman" w:cs="Times New Roman"/>
                <w:noProof/>
                <w:webHidden/>
              </w:rPr>
              <w:fldChar w:fldCharType="end"/>
            </w:r>
          </w:hyperlink>
        </w:p>
        <w:p w14:paraId="3E54E4D9" w14:textId="3D9AD90B" w:rsidR="009919E3" w:rsidRPr="00EC2764" w:rsidRDefault="009919E3">
          <w:pPr>
            <w:pStyle w:val="TOC1"/>
            <w:tabs>
              <w:tab w:val="right" w:leader="dot" w:pos="9628"/>
            </w:tabs>
            <w:rPr>
              <w:rFonts w:ascii="Times New Roman" w:eastAsiaTheme="minorEastAsia" w:hAnsi="Times New Roman" w:cs="Times New Roman"/>
              <w:noProof/>
              <w:lang w:eastAsia="en-GB"/>
            </w:rPr>
          </w:pPr>
          <w:hyperlink w:anchor="_Toc7133866" w:history="1">
            <w:r w:rsidRPr="00EC2764">
              <w:rPr>
                <w:rStyle w:val="Hyperlink"/>
                <w:rFonts w:ascii="Times New Roman" w:hAnsi="Times New Roman" w:cs="Times New Roman"/>
                <w:noProof/>
              </w:rPr>
              <w:t>5. Conclusion</w:t>
            </w:r>
            <w:r w:rsidRPr="00EC2764">
              <w:rPr>
                <w:rFonts w:ascii="Times New Roman" w:hAnsi="Times New Roman" w:cs="Times New Roman"/>
                <w:noProof/>
                <w:webHidden/>
              </w:rPr>
              <w:tab/>
            </w:r>
            <w:r w:rsidRPr="00EC2764">
              <w:rPr>
                <w:rFonts w:ascii="Times New Roman" w:hAnsi="Times New Roman" w:cs="Times New Roman"/>
                <w:noProof/>
                <w:webHidden/>
              </w:rPr>
              <w:fldChar w:fldCharType="begin"/>
            </w:r>
            <w:r w:rsidRPr="00EC2764">
              <w:rPr>
                <w:rFonts w:ascii="Times New Roman" w:hAnsi="Times New Roman" w:cs="Times New Roman"/>
                <w:noProof/>
                <w:webHidden/>
              </w:rPr>
              <w:instrText xml:space="preserve"> PAGEREF _Toc7133866 \h </w:instrText>
            </w:r>
            <w:r w:rsidRPr="00EC2764">
              <w:rPr>
                <w:rFonts w:ascii="Times New Roman" w:hAnsi="Times New Roman" w:cs="Times New Roman"/>
                <w:noProof/>
                <w:webHidden/>
              </w:rPr>
            </w:r>
            <w:r w:rsidRPr="00EC2764">
              <w:rPr>
                <w:rFonts w:ascii="Times New Roman" w:hAnsi="Times New Roman" w:cs="Times New Roman"/>
                <w:noProof/>
                <w:webHidden/>
              </w:rPr>
              <w:fldChar w:fldCharType="separate"/>
            </w:r>
            <w:r w:rsidRPr="00EC2764">
              <w:rPr>
                <w:rFonts w:ascii="Times New Roman" w:hAnsi="Times New Roman" w:cs="Times New Roman"/>
                <w:noProof/>
                <w:webHidden/>
              </w:rPr>
              <w:t>30</w:t>
            </w:r>
            <w:r w:rsidRPr="00EC2764">
              <w:rPr>
                <w:rFonts w:ascii="Times New Roman" w:hAnsi="Times New Roman" w:cs="Times New Roman"/>
                <w:noProof/>
                <w:webHidden/>
              </w:rPr>
              <w:fldChar w:fldCharType="end"/>
            </w:r>
          </w:hyperlink>
        </w:p>
        <w:p w14:paraId="59DC1B84" w14:textId="7EA9D885" w:rsidR="009919E3" w:rsidRPr="00EC2764" w:rsidRDefault="009919E3">
          <w:pPr>
            <w:pStyle w:val="TOC1"/>
            <w:tabs>
              <w:tab w:val="right" w:leader="dot" w:pos="9628"/>
            </w:tabs>
            <w:rPr>
              <w:rFonts w:ascii="Times New Roman" w:eastAsiaTheme="minorEastAsia" w:hAnsi="Times New Roman" w:cs="Times New Roman"/>
              <w:noProof/>
              <w:lang w:eastAsia="en-GB"/>
            </w:rPr>
          </w:pPr>
          <w:hyperlink w:anchor="_Toc7133867" w:history="1">
            <w:r w:rsidRPr="00EC2764">
              <w:rPr>
                <w:rStyle w:val="Hyperlink"/>
                <w:rFonts w:ascii="Times New Roman" w:hAnsi="Times New Roman" w:cs="Times New Roman"/>
                <w:noProof/>
              </w:rPr>
              <w:t>6. References</w:t>
            </w:r>
            <w:r w:rsidRPr="00EC2764">
              <w:rPr>
                <w:rFonts w:ascii="Times New Roman" w:hAnsi="Times New Roman" w:cs="Times New Roman"/>
                <w:noProof/>
                <w:webHidden/>
              </w:rPr>
              <w:tab/>
            </w:r>
            <w:r w:rsidRPr="00EC2764">
              <w:rPr>
                <w:rFonts w:ascii="Times New Roman" w:hAnsi="Times New Roman" w:cs="Times New Roman"/>
                <w:noProof/>
                <w:webHidden/>
              </w:rPr>
              <w:fldChar w:fldCharType="begin"/>
            </w:r>
            <w:r w:rsidRPr="00EC2764">
              <w:rPr>
                <w:rFonts w:ascii="Times New Roman" w:hAnsi="Times New Roman" w:cs="Times New Roman"/>
                <w:noProof/>
                <w:webHidden/>
              </w:rPr>
              <w:instrText xml:space="preserve"> PAGEREF _Toc7133867 \h </w:instrText>
            </w:r>
            <w:r w:rsidRPr="00EC2764">
              <w:rPr>
                <w:rFonts w:ascii="Times New Roman" w:hAnsi="Times New Roman" w:cs="Times New Roman"/>
                <w:noProof/>
                <w:webHidden/>
              </w:rPr>
            </w:r>
            <w:r w:rsidRPr="00EC2764">
              <w:rPr>
                <w:rFonts w:ascii="Times New Roman" w:hAnsi="Times New Roman" w:cs="Times New Roman"/>
                <w:noProof/>
                <w:webHidden/>
              </w:rPr>
              <w:fldChar w:fldCharType="separate"/>
            </w:r>
            <w:r w:rsidRPr="00EC2764">
              <w:rPr>
                <w:rFonts w:ascii="Times New Roman" w:hAnsi="Times New Roman" w:cs="Times New Roman"/>
                <w:noProof/>
                <w:webHidden/>
              </w:rPr>
              <w:t>32</w:t>
            </w:r>
            <w:r w:rsidRPr="00EC2764">
              <w:rPr>
                <w:rFonts w:ascii="Times New Roman" w:hAnsi="Times New Roman" w:cs="Times New Roman"/>
                <w:noProof/>
                <w:webHidden/>
              </w:rPr>
              <w:fldChar w:fldCharType="end"/>
            </w:r>
          </w:hyperlink>
        </w:p>
        <w:p w14:paraId="49688801" w14:textId="6810EB46" w:rsidR="00BA2C40" w:rsidRPr="00EC2764" w:rsidRDefault="00BA2C40" w:rsidP="008B6EF7">
          <w:pPr>
            <w:spacing w:line="240" w:lineRule="auto"/>
            <w:rPr>
              <w:rFonts w:ascii="Times New Roman" w:hAnsi="Times New Roman" w:cs="Times New Roman"/>
            </w:rPr>
          </w:pPr>
          <w:r w:rsidRPr="00EC2764">
            <w:rPr>
              <w:rFonts w:ascii="Times New Roman" w:hAnsi="Times New Roman" w:cs="Times New Roman"/>
              <w:b/>
              <w:bCs/>
              <w:noProof/>
            </w:rPr>
            <w:fldChar w:fldCharType="end"/>
          </w:r>
        </w:p>
      </w:sdtContent>
    </w:sdt>
    <w:p w14:paraId="4E9AAB1E" w14:textId="77777777" w:rsidR="009D1CBC" w:rsidRPr="00EC2764" w:rsidRDefault="009D1CBC" w:rsidP="008B6EF7">
      <w:pPr>
        <w:pStyle w:val="Heading1"/>
        <w:spacing w:line="240" w:lineRule="auto"/>
        <w:rPr>
          <w:rFonts w:ascii="Times New Roman" w:hAnsi="Times New Roman" w:cs="Times New Roman"/>
        </w:rPr>
      </w:pPr>
      <w:r w:rsidRPr="00EC2764">
        <w:rPr>
          <w:rFonts w:ascii="Times New Roman" w:hAnsi="Times New Roman" w:cs="Times New Roman"/>
        </w:rPr>
        <w:t xml:space="preserve"> </w:t>
      </w:r>
    </w:p>
    <w:p w14:paraId="7FB12547" w14:textId="77777777" w:rsidR="009D1CBC" w:rsidRPr="00EC2764" w:rsidRDefault="009D1CBC">
      <w:pPr>
        <w:rPr>
          <w:rFonts w:ascii="Times New Roman" w:eastAsiaTheme="majorEastAsia" w:hAnsi="Times New Roman" w:cs="Times New Roman"/>
          <w:color w:val="2F5496" w:themeColor="accent1" w:themeShade="BF"/>
          <w:sz w:val="32"/>
          <w:szCs w:val="32"/>
        </w:rPr>
      </w:pPr>
      <w:r w:rsidRPr="00EC2764">
        <w:rPr>
          <w:rFonts w:ascii="Times New Roman" w:hAnsi="Times New Roman" w:cs="Times New Roman"/>
        </w:rPr>
        <w:br w:type="page"/>
      </w:r>
    </w:p>
    <w:p w14:paraId="23604845" w14:textId="1EA3744B" w:rsidR="00454660" w:rsidRPr="00EC2764" w:rsidRDefault="00BA2C40" w:rsidP="008B6EF7">
      <w:pPr>
        <w:pStyle w:val="Heading1"/>
        <w:spacing w:line="240" w:lineRule="auto"/>
        <w:rPr>
          <w:rFonts w:ascii="Times New Roman" w:hAnsi="Times New Roman" w:cs="Times New Roman"/>
        </w:rPr>
      </w:pPr>
      <w:bookmarkStart w:id="1" w:name="_Toc7133826"/>
      <w:r w:rsidRPr="00EC2764">
        <w:rPr>
          <w:rFonts w:ascii="Times New Roman" w:hAnsi="Times New Roman" w:cs="Times New Roman"/>
        </w:rPr>
        <w:lastRenderedPageBreak/>
        <w:t>Acknowledgements</w:t>
      </w:r>
      <w:bookmarkEnd w:id="1"/>
    </w:p>
    <w:p w14:paraId="51F758EE" w14:textId="77777777" w:rsidR="00A14DF1" w:rsidRPr="00EC2764" w:rsidRDefault="00381F21" w:rsidP="008B6EF7">
      <w:pPr>
        <w:spacing w:line="240" w:lineRule="auto"/>
        <w:rPr>
          <w:rFonts w:ascii="Times New Roman" w:hAnsi="Times New Roman" w:cs="Times New Roman"/>
        </w:rPr>
      </w:pPr>
      <w:r w:rsidRPr="00EC2764">
        <w:rPr>
          <w:rFonts w:ascii="Times New Roman" w:hAnsi="Times New Roman" w:cs="Times New Roman"/>
        </w:rPr>
        <w:t>A s</w:t>
      </w:r>
      <w:r w:rsidR="00BC03F7" w:rsidRPr="00EC2764">
        <w:rPr>
          <w:rFonts w:ascii="Times New Roman" w:hAnsi="Times New Roman" w:cs="Times New Roman"/>
        </w:rPr>
        <w:t>pecial thank</w:t>
      </w:r>
      <w:r w:rsidR="00856DF5" w:rsidRPr="00EC2764">
        <w:rPr>
          <w:rFonts w:ascii="Times New Roman" w:hAnsi="Times New Roman" w:cs="Times New Roman"/>
        </w:rPr>
        <w:t xml:space="preserve">s </w:t>
      </w:r>
      <w:r w:rsidR="00BC03F7" w:rsidRPr="00EC2764">
        <w:rPr>
          <w:rFonts w:ascii="Times New Roman" w:hAnsi="Times New Roman" w:cs="Times New Roman"/>
        </w:rPr>
        <w:t xml:space="preserve">to </w:t>
      </w:r>
      <w:r w:rsidRPr="00EC2764">
        <w:rPr>
          <w:rFonts w:ascii="Times New Roman" w:hAnsi="Times New Roman" w:cs="Times New Roman"/>
        </w:rPr>
        <w:t xml:space="preserve">my parents Annie Roper and </w:t>
      </w:r>
      <w:proofErr w:type="spellStart"/>
      <w:r w:rsidRPr="00EC2764">
        <w:rPr>
          <w:rFonts w:ascii="Times New Roman" w:hAnsi="Times New Roman" w:cs="Times New Roman"/>
        </w:rPr>
        <w:t>Seon</w:t>
      </w:r>
      <w:proofErr w:type="spellEnd"/>
      <w:r w:rsidRPr="00EC2764">
        <w:rPr>
          <w:rFonts w:ascii="Times New Roman" w:hAnsi="Times New Roman" w:cs="Times New Roman"/>
        </w:rPr>
        <w:t xml:space="preserve"> Blackman for supporting me throughout University. </w:t>
      </w:r>
    </w:p>
    <w:p w14:paraId="129B57EC" w14:textId="24F11F59" w:rsidR="00BA2C40" w:rsidRPr="00EC2764" w:rsidRDefault="00A14DF1" w:rsidP="008B6EF7">
      <w:pPr>
        <w:spacing w:line="240" w:lineRule="auto"/>
        <w:rPr>
          <w:rFonts w:ascii="Times New Roman" w:hAnsi="Times New Roman" w:cs="Times New Roman"/>
        </w:rPr>
      </w:pPr>
      <w:r w:rsidRPr="00EC2764">
        <w:rPr>
          <w:rFonts w:ascii="Times New Roman" w:hAnsi="Times New Roman" w:cs="Times New Roman"/>
        </w:rPr>
        <w:t xml:space="preserve">Thank you to all the academic staff </w:t>
      </w:r>
      <w:r w:rsidR="00CB1C1D" w:rsidRPr="00EC2764">
        <w:rPr>
          <w:rFonts w:ascii="Times New Roman" w:hAnsi="Times New Roman" w:cs="Times New Roman"/>
        </w:rPr>
        <w:t>in CSEE</w:t>
      </w:r>
      <w:r w:rsidR="00EE7715" w:rsidRPr="00EC2764">
        <w:rPr>
          <w:rFonts w:ascii="Times New Roman" w:hAnsi="Times New Roman" w:cs="Times New Roman"/>
        </w:rPr>
        <w:t>, specifically Adrian Clarke, Sebastian Halder and Luca Citi for feed</w:t>
      </w:r>
      <w:r w:rsidR="00EC4EF4" w:rsidRPr="00EC2764">
        <w:rPr>
          <w:rFonts w:ascii="Times New Roman" w:hAnsi="Times New Roman" w:cs="Times New Roman"/>
        </w:rPr>
        <w:t>back and guidance throughout this</w:t>
      </w:r>
      <w:r w:rsidR="00EE7715" w:rsidRPr="00EC2764">
        <w:rPr>
          <w:rFonts w:ascii="Times New Roman" w:hAnsi="Times New Roman" w:cs="Times New Roman"/>
        </w:rPr>
        <w:t xml:space="preserve"> project.</w:t>
      </w:r>
      <w:r w:rsidR="00BA2C40" w:rsidRPr="00EC2764">
        <w:rPr>
          <w:rFonts w:ascii="Times New Roman" w:hAnsi="Times New Roman" w:cs="Times New Roman"/>
        </w:rPr>
        <w:br w:type="page"/>
      </w:r>
    </w:p>
    <w:p w14:paraId="6DBB001E" w14:textId="77777777" w:rsidR="00B7203B" w:rsidRPr="00EC2764" w:rsidRDefault="00FD561F" w:rsidP="008B6EF7">
      <w:pPr>
        <w:pStyle w:val="Heading1"/>
        <w:spacing w:line="240" w:lineRule="auto"/>
        <w:rPr>
          <w:rFonts w:ascii="Times New Roman" w:hAnsi="Times New Roman" w:cs="Times New Roman"/>
        </w:rPr>
      </w:pPr>
      <w:bookmarkStart w:id="2" w:name="_Toc7133827"/>
      <w:r w:rsidRPr="00EC2764">
        <w:rPr>
          <w:rFonts w:ascii="Times New Roman" w:hAnsi="Times New Roman" w:cs="Times New Roman"/>
        </w:rPr>
        <w:lastRenderedPageBreak/>
        <w:t>Abstract</w:t>
      </w:r>
      <w:bookmarkEnd w:id="2"/>
    </w:p>
    <w:p w14:paraId="1126854B" w14:textId="38569D38" w:rsidR="00B7203B" w:rsidRPr="00EC2764" w:rsidRDefault="00B7203B" w:rsidP="008B6EF7">
      <w:pPr>
        <w:pStyle w:val="Default"/>
        <w:rPr>
          <w:rFonts w:ascii="Times New Roman" w:hAnsi="Times New Roman" w:cs="Times New Roman"/>
          <w:color w:val="auto"/>
          <w:sz w:val="22"/>
          <w:szCs w:val="22"/>
        </w:rPr>
      </w:pPr>
      <w:r w:rsidRPr="00EC2764">
        <w:rPr>
          <w:rFonts w:ascii="Times New Roman" w:hAnsi="Times New Roman" w:cs="Times New Roman"/>
          <w:color w:val="auto"/>
          <w:sz w:val="22"/>
          <w:szCs w:val="22"/>
        </w:rPr>
        <w:t xml:space="preserve">We all know what an aircraft looks like, but does a computer? A seemingly simple task that can be carried out by individuals at age two poses a complex problem to modern technology. Machine learning is a relatively new field with little research but already boasts claim to many applications </w:t>
      </w:r>
      <w:r w:rsidR="00E70CA4" w:rsidRPr="00EC2764">
        <w:rPr>
          <w:rFonts w:ascii="Times New Roman" w:hAnsi="Times New Roman" w:cs="Times New Roman"/>
          <w:color w:val="auto"/>
          <w:sz w:val="22"/>
          <w:szCs w:val="22"/>
        </w:rPr>
        <w:t>such as driverless cars and facial</w:t>
      </w:r>
      <w:r w:rsidRPr="00EC2764">
        <w:rPr>
          <w:rFonts w:ascii="Times New Roman" w:hAnsi="Times New Roman" w:cs="Times New Roman"/>
          <w:color w:val="auto"/>
          <w:sz w:val="22"/>
          <w:szCs w:val="22"/>
        </w:rPr>
        <w:t xml:space="preserve"> recog</w:t>
      </w:r>
      <w:bookmarkStart w:id="3" w:name="_GoBack"/>
      <w:bookmarkEnd w:id="3"/>
      <w:r w:rsidRPr="00EC2764">
        <w:rPr>
          <w:rFonts w:ascii="Times New Roman" w:hAnsi="Times New Roman" w:cs="Times New Roman"/>
          <w:color w:val="auto"/>
          <w:sz w:val="22"/>
          <w:szCs w:val="22"/>
        </w:rPr>
        <w:t xml:space="preserve">nition systems. The development of object recognition is the </w:t>
      </w:r>
      <w:proofErr w:type="spellStart"/>
      <w:r w:rsidRPr="00EC2764">
        <w:rPr>
          <w:rFonts w:ascii="Times New Roman" w:hAnsi="Times New Roman" w:cs="Times New Roman"/>
          <w:color w:val="auto"/>
          <w:sz w:val="22"/>
          <w:szCs w:val="22"/>
        </w:rPr>
        <w:t>cent</w:t>
      </w:r>
      <w:r w:rsidR="006B272A" w:rsidRPr="00EC2764">
        <w:rPr>
          <w:rFonts w:ascii="Times New Roman" w:hAnsi="Times New Roman" w:cs="Times New Roman"/>
          <w:color w:val="auto"/>
          <w:sz w:val="22"/>
          <w:szCs w:val="22"/>
        </w:rPr>
        <w:t>re</w:t>
      </w:r>
      <w:proofErr w:type="spellEnd"/>
      <w:r w:rsidRPr="00EC2764">
        <w:rPr>
          <w:rFonts w:ascii="Times New Roman" w:hAnsi="Times New Roman" w:cs="Times New Roman"/>
          <w:color w:val="auto"/>
          <w:sz w:val="22"/>
          <w:szCs w:val="22"/>
        </w:rPr>
        <w:t xml:space="preserve"> of many companies’ business models </w:t>
      </w:r>
      <w:del w:id="4" w:author="Kai Roper-Blackman" w:date="2019-03-11T21:08:00Z">
        <w:r w:rsidRPr="00EC2764" w:rsidDel="00E8482C">
          <w:rPr>
            <w:rFonts w:ascii="Times New Roman" w:hAnsi="Times New Roman" w:cs="Times New Roman"/>
            <w:color w:val="auto"/>
            <w:sz w:val="22"/>
            <w:szCs w:val="22"/>
          </w:rPr>
          <w:delText>and objectives.</w:delText>
        </w:r>
      </w:del>
      <w:ins w:id="5" w:author="Kai Roper-Blackman" w:date="2019-03-11T21:08:00Z">
        <w:r w:rsidRPr="00EC2764">
          <w:rPr>
            <w:rFonts w:ascii="Times New Roman" w:hAnsi="Times New Roman" w:cs="Times New Roman"/>
            <w:color w:val="auto"/>
            <w:sz w:val="22"/>
            <w:szCs w:val="22"/>
          </w:rPr>
          <w:t>and objectives</w:t>
        </w:r>
      </w:ins>
      <w:r w:rsidRPr="00EC2764">
        <w:rPr>
          <w:rFonts w:ascii="Times New Roman" w:hAnsi="Times New Roman" w:cs="Times New Roman"/>
          <w:color w:val="auto"/>
          <w:sz w:val="22"/>
          <w:szCs w:val="22"/>
        </w:rPr>
        <w:t>, making aircraft identification such an interesting topic to research.</w:t>
      </w:r>
    </w:p>
    <w:p w14:paraId="0DD44060" w14:textId="77777777" w:rsidR="00B7203B" w:rsidRPr="00EC2764" w:rsidRDefault="00B7203B" w:rsidP="008B6EF7">
      <w:pPr>
        <w:pStyle w:val="Default"/>
        <w:rPr>
          <w:rFonts w:ascii="Times New Roman" w:hAnsi="Times New Roman" w:cs="Times New Roman"/>
          <w:color w:val="auto"/>
          <w:sz w:val="22"/>
          <w:szCs w:val="22"/>
        </w:rPr>
      </w:pPr>
    </w:p>
    <w:p w14:paraId="22B66A35" w14:textId="77777777" w:rsidR="00B7203B" w:rsidRPr="00EC2764" w:rsidDel="00143D8C" w:rsidRDefault="00B7203B" w:rsidP="008B6EF7">
      <w:pPr>
        <w:pStyle w:val="Default"/>
        <w:rPr>
          <w:ins w:id="6" w:author="Sebastian Halder" w:date="2019-03-11T14:10:00Z"/>
          <w:del w:id="7" w:author="Kai Roper-Blackman" w:date="2019-03-11T21:11:00Z"/>
          <w:rFonts w:ascii="Times New Roman" w:hAnsi="Times New Roman" w:cs="Times New Roman"/>
          <w:color w:val="auto"/>
          <w:sz w:val="22"/>
          <w:szCs w:val="22"/>
        </w:rPr>
      </w:pPr>
    </w:p>
    <w:p w14:paraId="4B154A18" w14:textId="77777777" w:rsidR="00B7203B" w:rsidRPr="00EC2764" w:rsidRDefault="00B7203B" w:rsidP="008B6EF7">
      <w:pPr>
        <w:pStyle w:val="Default"/>
        <w:rPr>
          <w:rFonts w:ascii="Times New Roman" w:hAnsi="Times New Roman" w:cs="Times New Roman"/>
          <w:color w:val="auto"/>
          <w:sz w:val="22"/>
          <w:szCs w:val="22"/>
        </w:rPr>
      </w:pPr>
      <w:r w:rsidRPr="00EC2764">
        <w:rPr>
          <w:rFonts w:ascii="Times New Roman" w:hAnsi="Times New Roman" w:cs="Times New Roman"/>
          <w:color w:val="auto"/>
          <w:sz w:val="22"/>
          <w:szCs w:val="22"/>
        </w:rPr>
        <w:t>E</w:t>
      </w:r>
      <w:ins w:id="8" w:author="Kai Roper-Blackman" w:date="2019-03-11T20:04:00Z">
        <w:r w:rsidRPr="00EC2764">
          <w:rPr>
            <w:rFonts w:ascii="Times New Roman" w:hAnsi="Times New Roman" w:cs="Times New Roman"/>
            <w:color w:val="auto"/>
            <w:sz w:val="22"/>
            <w:szCs w:val="22"/>
          </w:rPr>
          <w:t xml:space="preserve">xisting </w:t>
        </w:r>
      </w:ins>
      <w:ins w:id="9" w:author="Kai Roper-Blackman" w:date="2019-03-11T20:01:00Z">
        <w:r w:rsidRPr="00EC2764">
          <w:rPr>
            <w:rFonts w:ascii="Times New Roman" w:hAnsi="Times New Roman" w:cs="Times New Roman"/>
            <w:color w:val="auto"/>
            <w:sz w:val="22"/>
            <w:szCs w:val="22"/>
          </w:rPr>
          <w:t xml:space="preserve">images </w:t>
        </w:r>
      </w:ins>
      <w:ins w:id="10" w:author="Kai Roper-Blackman" w:date="2019-03-11T20:04:00Z">
        <w:r w:rsidRPr="00EC2764">
          <w:rPr>
            <w:rFonts w:ascii="Times New Roman" w:hAnsi="Times New Roman" w:cs="Times New Roman"/>
            <w:color w:val="auto"/>
            <w:sz w:val="22"/>
            <w:szCs w:val="22"/>
          </w:rPr>
          <w:t xml:space="preserve">of ground and aircraft </w:t>
        </w:r>
      </w:ins>
      <w:r w:rsidRPr="00EC2764">
        <w:rPr>
          <w:rFonts w:ascii="Times New Roman" w:hAnsi="Times New Roman" w:cs="Times New Roman"/>
          <w:color w:val="auto"/>
          <w:sz w:val="22"/>
          <w:szCs w:val="22"/>
        </w:rPr>
        <w:t>are</w:t>
      </w:r>
      <w:ins w:id="11" w:author="Kai Roper-Blackman" w:date="2019-03-11T20:04:00Z">
        <w:r w:rsidRPr="00EC2764">
          <w:rPr>
            <w:rFonts w:ascii="Times New Roman" w:hAnsi="Times New Roman" w:cs="Times New Roman"/>
            <w:color w:val="auto"/>
            <w:sz w:val="22"/>
            <w:szCs w:val="22"/>
          </w:rPr>
          <w:t xml:space="preserve"> </w:t>
        </w:r>
      </w:ins>
      <w:ins w:id="12" w:author="Kai Roper-Blackman" w:date="2019-03-11T20:01:00Z">
        <w:r w:rsidRPr="00EC2764">
          <w:rPr>
            <w:rFonts w:ascii="Times New Roman" w:hAnsi="Times New Roman" w:cs="Times New Roman"/>
            <w:color w:val="auto"/>
            <w:sz w:val="22"/>
            <w:szCs w:val="22"/>
          </w:rPr>
          <w:t>pre</w:t>
        </w:r>
      </w:ins>
      <w:ins w:id="13" w:author="Kai Roper-Blackman" w:date="2019-03-11T20:02:00Z">
        <w:r w:rsidRPr="00EC2764">
          <w:rPr>
            <w:rFonts w:ascii="Times New Roman" w:hAnsi="Times New Roman" w:cs="Times New Roman"/>
            <w:color w:val="auto"/>
            <w:sz w:val="22"/>
            <w:szCs w:val="22"/>
          </w:rPr>
          <w:t>-</w:t>
        </w:r>
      </w:ins>
      <w:ins w:id="14" w:author="Kai Roper-Blackman" w:date="2019-03-11T20:01:00Z">
        <w:r w:rsidRPr="00EC2764">
          <w:rPr>
            <w:rFonts w:ascii="Times New Roman" w:hAnsi="Times New Roman" w:cs="Times New Roman"/>
            <w:color w:val="auto"/>
            <w:sz w:val="22"/>
            <w:szCs w:val="22"/>
          </w:rPr>
          <w:t xml:space="preserve">processed </w:t>
        </w:r>
      </w:ins>
      <w:r w:rsidRPr="00EC2764">
        <w:rPr>
          <w:rFonts w:ascii="Times New Roman" w:hAnsi="Times New Roman" w:cs="Times New Roman"/>
          <w:color w:val="auto"/>
          <w:sz w:val="22"/>
          <w:szCs w:val="22"/>
        </w:rPr>
        <w:t>using Histogram of Gradients to create feature descriptors.</w:t>
      </w:r>
      <w:ins w:id="15" w:author="Kai Roper-Blackman" w:date="2019-03-11T20:01:00Z">
        <w:r w:rsidRPr="00EC2764">
          <w:rPr>
            <w:rFonts w:ascii="Times New Roman" w:hAnsi="Times New Roman" w:cs="Times New Roman"/>
            <w:color w:val="auto"/>
            <w:sz w:val="22"/>
            <w:szCs w:val="22"/>
          </w:rPr>
          <w:t xml:space="preserve"> </w:t>
        </w:r>
      </w:ins>
      <w:ins w:id="16" w:author="Kai Roper-Blackman" w:date="2019-03-11T20:03:00Z">
        <w:r w:rsidRPr="00EC2764">
          <w:rPr>
            <w:rFonts w:ascii="Times New Roman" w:hAnsi="Times New Roman" w:cs="Times New Roman"/>
            <w:color w:val="auto"/>
            <w:sz w:val="22"/>
            <w:szCs w:val="22"/>
          </w:rPr>
          <w:t>Feature</w:t>
        </w:r>
      </w:ins>
      <w:ins w:id="17" w:author="Kai Roper-Blackman" w:date="2019-03-11T20:01:00Z">
        <w:r w:rsidRPr="00EC2764">
          <w:rPr>
            <w:rFonts w:ascii="Times New Roman" w:hAnsi="Times New Roman" w:cs="Times New Roman"/>
            <w:color w:val="auto"/>
            <w:sz w:val="22"/>
            <w:szCs w:val="22"/>
          </w:rPr>
          <w:t xml:space="preserve"> descriptors </w:t>
        </w:r>
      </w:ins>
      <w:r w:rsidRPr="00EC2764">
        <w:rPr>
          <w:rFonts w:ascii="Times New Roman" w:hAnsi="Times New Roman" w:cs="Times New Roman"/>
          <w:color w:val="auto"/>
          <w:sz w:val="22"/>
          <w:szCs w:val="22"/>
        </w:rPr>
        <w:t>describe the orientation of a gradient within an image subsection</w:t>
      </w:r>
      <w:ins w:id="18" w:author="Kai Roper-Blackman" w:date="2019-03-11T20:03:00Z">
        <w:r w:rsidRPr="00EC2764">
          <w:rPr>
            <w:rFonts w:ascii="Times New Roman" w:hAnsi="Times New Roman" w:cs="Times New Roman"/>
            <w:color w:val="auto"/>
            <w:sz w:val="22"/>
            <w:szCs w:val="22"/>
          </w:rPr>
          <w:t>.</w:t>
        </w:r>
      </w:ins>
      <w:r w:rsidRPr="00EC2764">
        <w:rPr>
          <w:rFonts w:ascii="Times New Roman" w:hAnsi="Times New Roman" w:cs="Times New Roman"/>
          <w:color w:val="auto"/>
          <w:sz w:val="22"/>
          <w:szCs w:val="22"/>
        </w:rPr>
        <w:t xml:space="preserve"> Support Vector Machines are passed</w:t>
      </w:r>
      <w:ins w:id="19" w:author="Kai Roper-Blackman" w:date="2019-03-11T20:05:00Z">
        <w:r w:rsidRPr="00EC2764">
          <w:rPr>
            <w:rFonts w:ascii="Times New Roman" w:hAnsi="Times New Roman" w:cs="Times New Roman"/>
            <w:color w:val="auto"/>
            <w:sz w:val="22"/>
            <w:szCs w:val="22"/>
          </w:rPr>
          <w:t xml:space="preserve"> feature descriptors</w:t>
        </w:r>
      </w:ins>
      <w:ins w:id="20" w:author="Kai Roper-Blackman" w:date="2019-03-11T20:03:00Z">
        <w:r w:rsidRPr="00EC2764">
          <w:rPr>
            <w:rFonts w:ascii="Times New Roman" w:hAnsi="Times New Roman" w:cs="Times New Roman"/>
            <w:color w:val="auto"/>
            <w:sz w:val="22"/>
            <w:szCs w:val="22"/>
          </w:rPr>
          <w:t xml:space="preserve"> </w:t>
        </w:r>
      </w:ins>
      <w:r w:rsidRPr="00EC2764">
        <w:rPr>
          <w:rFonts w:ascii="Times New Roman" w:hAnsi="Times New Roman" w:cs="Times New Roman"/>
          <w:color w:val="auto"/>
          <w:sz w:val="22"/>
          <w:szCs w:val="22"/>
        </w:rPr>
        <w:t>with labels</w:t>
      </w:r>
      <w:ins w:id="21" w:author="Kai Roper-Blackman" w:date="2019-03-11T20:14:00Z">
        <w:r w:rsidRPr="00EC2764">
          <w:rPr>
            <w:rFonts w:ascii="Times New Roman" w:hAnsi="Times New Roman" w:cs="Times New Roman"/>
            <w:color w:val="auto"/>
            <w:sz w:val="22"/>
            <w:szCs w:val="22"/>
          </w:rPr>
          <w:t xml:space="preserve"> </w:t>
        </w:r>
      </w:ins>
      <w:r w:rsidRPr="00EC2764">
        <w:rPr>
          <w:rFonts w:ascii="Times New Roman" w:hAnsi="Times New Roman" w:cs="Times New Roman"/>
          <w:color w:val="auto"/>
          <w:sz w:val="22"/>
          <w:szCs w:val="22"/>
        </w:rPr>
        <w:t>for training</w:t>
      </w:r>
      <w:del w:id="22" w:author="Kai Roper-Blackman" w:date="2019-03-11T20:04:00Z">
        <w:r w:rsidRPr="00EC2764" w:rsidDel="00790F1C">
          <w:rPr>
            <w:rFonts w:ascii="Times New Roman" w:hAnsi="Times New Roman" w:cs="Times New Roman"/>
            <w:color w:val="auto"/>
            <w:sz w:val="22"/>
            <w:szCs w:val="22"/>
          </w:rPr>
          <w:delText xml:space="preserve">are </w:delText>
        </w:r>
      </w:del>
      <w:ins w:id="23" w:author="Sebastian Halder" w:date="2019-03-11T14:11:00Z">
        <w:del w:id="24" w:author="Kai Roper-Blackman" w:date="2019-03-11T20:04:00Z">
          <w:r w:rsidRPr="00EC2764" w:rsidDel="00790F1C">
            <w:rPr>
              <w:rFonts w:ascii="Times New Roman" w:hAnsi="Times New Roman" w:cs="Times New Roman"/>
              <w:color w:val="auto"/>
              <w:sz w:val="22"/>
              <w:szCs w:val="22"/>
            </w:rPr>
            <w:delText xml:space="preserve">were </w:delText>
          </w:r>
        </w:del>
      </w:ins>
      <w:del w:id="25" w:author="Kai Roper-Blackman" w:date="2019-03-11T20:04:00Z">
        <w:r w:rsidRPr="00EC2764" w:rsidDel="00790F1C">
          <w:rPr>
            <w:rFonts w:ascii="Times New Roman" w:hAnsi="Times New Roman" w:cs="Times New Roman"/>
            <w:color w:val="auto"/>
            <w:sz w:val="22"/>
            <w:szCs w:val="22"/>
          </w:rPr>
          <w:delText>trained by providing existing images of aircraft and ground</w:delText>
        </w:r>
      </w:del>
      <w:ins w:id="26" w:author="Kai Roper-Blackman" w:date="2019-03-11T20:05:00Z">
        <w:r w:rsidRPr="00EC2764">
          <w:rPr>
            <w:rFonts w:ascii="Times New Roman" w:hAnsi="Times New Roman" w:cs="Times New Roman"/>
            <w:color w:val="auto"/>
            <w:sz w:val="22"/>
            <w:szCs w:val="22"/>
          </w:rPr>
          <w:t>.</w:t>
        </w:r>
      </w:ins>
      <w:del w:id="27" w:author="Kai Roper-Blackman" w:date="2019-03-11T20:05:00Z">
        <w:r w:rsidRPr="00EC2764" w:rsidDel="00790F1C">
          <w:rPr>
            <w:rFonts w:ascii="Times New Roman" w:hAnsi="Times New Roman" w:cs="Times New Roman"/>
            <w:color w:val="auto"/>
            <w:sz w:val="22"/>
            <w:szCs w:val="22"/>
          </w:rPr>
          <w:delText>.</w:delText>
        </w:r>
      </w:del>
      <w:r w:rsidRPr="00EC2764">
        <w:rPr>
          <w:rFonts w:ascii="Times New Roman" w:hAnsi="Times New Roman" w:cs="Times New Roman"/>
          <w:color w:val="auto"/>
          <w:sz w:val="22"/>
          <w:szCs w:val="22"/>
        </w:rPr>
        <w:t xml:space="preserve"> Once training is completed, the support vector machine accepts a test set and returns predictions</w:t>
      </w:r>
      <w:ins w:id="28" w:author="Kai Roper-Blackman" w:date="2019-03-11T21:05:00Z">
        <w:r w:rsidRPr="00EC2764">
          <w:rPr>
            <w:rFonts w:ascii="Times New Roman" w:hAnsi="Times New Roman" w:cs="Times New Roman"/>
            <w:color w:val="auto"/>
            <w:sz w:val="22"/>
            <w:szCs w:val="22"/>
          </w:rPr>
          <w:t>.</w:t>
        </w:r>
      </w:ins>
      <w:r w:rsidRPr="00EC2764">
        <w:rPr>
          <w:rFonts w:ascii="Times New Roman" w:hAnsi="Times New Roman" w:cs="Times New Roman"/>
          <w:color w:val="auto"/>
          <w:sz w:val="22"/>
          <w:szCs w:val="22"/>
        </w:rPr>
        <w:t xml:space="preserve"> </w:t>
      </w:r>
      <w:del w:id="29" w:author="Kai Roper-Blackman" w:date="2019-03-11T21:09:00Z">
        <w:r w:rsidRPr="00EC2764" w:rsidDel="00E8482C">
          <w:rPr>
            <w:rFonts w:ascii="Times New Roman" w:hAnsi="Times New Roman" w:cs="Times New Roman"/>
            <w:color w:val="auto"/>
            <w:sz w:val="22"/>
            <w:szCs w:val="22"/>
          </w:rPr>
          <w:delText xml:space="preserve">. However, when searching for aircraft in larger images, accuracy drastically </w:delText>
        </w:r>
      </w:del>
      <w:del w:id="30" w:author="Kai Roper-Blackman" w:date="2019-03-11T20:58:00Z">
        <w:r w:rsidRPr="00EC2764" w:rsidDel="00552072">
          <w:rPr>
            <w:rFonts w:ascii="Times New Roman" w:hAnsi="Times New Roman" w:cs="Times New Roman"/>
            <w:color w:val="auto"/>
            <w:sz w:val="22"/>
            <w:szCs w:val="22"/>
          </w:rPr>
          <w:delText>decrease</w:delText>
        </w:r>
      </w:del>
      <w:ins w:id="31" w:author="Sebastian Halder" w:date="2019-03-11T14:12:00Z">
        <w:del w:id="32" w:author="Kai Roper-Blackman" w:date="2019-03-11T20:58:00Z">
          <w:r w:rsidRPr="00EC2764" w:rsidDel="00552072">
            <w:rPr>
              <w:rFonts w:ascii="Times New Roman" w:hAnsi="Times New Roman" w:cs="Times New Roman"/>
              <w:color w:val="auto"/>
              <w:sz w:val="22"/>
              <w:szCs w:val="22"/>
            </w:rPr>
            <w:delText>d</w:delText>
          </w:r>
        </w:del>
      </w:ins>
      <w:del w:id="33" w:author="Kai Roper-Blackman" w:date="2019-03-11T21:10:00Z">
        <w:r w:rsidRPr="00EC2764" w:rsidDel="00143D8C">
          <w:rPr>
            <w:rFonts w:ascii="Times New Roman" w:hAnsi="Times New Roman" w:cs="Times New Roman"/>
            <w:color w:val="auto"/>
            <w:sz w:val="22"/>
            <w:szCs w:val="22"/>
          </w:rPr>
          <w:delText>s</w:delText>
        </w:r>
      </w:del>
      <w:del w:id="34" w:author="Kai Roper-Blackman" w:date="2019-03-11T20:51:00Z">
        <w:r w:rsidRPr="00EC2764" w:rsidDel="00552072">
          <w:rPr>
            <w:rFonts w:ascii="Times New Roman" w:hAnsi="Times New Roman" w:cs="Times New Roman"/>
            <w:color w:val="auto"/>
            <w:sz w:val="22"/>
            <w:szCs w:val="22"/>
          </w:rPr>
          <w:delText>. T</w:delText>
        </w:r>
      </w:del>
      <w:del w:id="35" w:author="Kai Roper-Blackman" w:date="2019-03-11T21:09:00Z">
        <w:r w:rsidRPr="00EC2764" w:rsidDel="00E8482C">
          <w:rPr>
            <w:rFonts w:ascii="Times New Roman" w:hAnsi="Times New Roman" w:cs="Times New Roman"/>
            <w:color w:val="auto"/>
            <w:sz w:val="22"/>
            <w:szCs w:val="22"/>
          </w:rPr>
          <w:delText>o 50-60%.</w:delText>
        </w:r>
      </w:del>
      <w:del w:id="36" w:author="Kai Roper-Blackman" w:date="2019-03-11T21:10:00Z">
        <w:r w:rsidRPr="00EC2764" w:rsidDel="00143D8C">
          <w:rPr>
            <w:rFonts w:ascii="Times New Roman" w:hAnsi="Times New Roman" w:cs="Times New Roman"/>
            <w:color w:val="auto"/>
            <w:sz w:val="22"/>
            <w:szCs w:val="22"/>
          </w:rPr>
          <w:delText xml:space="preserve"> </w:delText>
        </w:r>
      </w:del>
      <w:ins w:id="37" w:author="Kai Roper-Blackman" w:date="2019-03-11T20:53:00Z">
        <w:r w:rsidRPr="00EC2764">
          <w:rPr>
            <w:rFonts w:ascii="Times New Roman" w:hAnsi="Times New Roman" w:cs="Times New Roman"/>
            <w:color w:val="auto"/>
            <w:sz w:val="22"/>
            <w:szCs w:val="22"/>
          </w:rPr>
          <w:t>Large image search</w:t>
        </w:r>
      </w:ins>
      <w:ins w:id="38" w:author="Kai Roper-Blackman" w:date="2019-03-11T20:51:00Z">
        <w:r w:rsidRPr="00EC2764">
          <w:rPr>
            <w:rFonts w:ascii="Times New Roman" w:hAnsi="Times New Roman" w:cs="Times New Roman"/>
            <w:color w:val="auto"/>
            <w:sz w:val="22"/>
            <w:szCs w:val="22"/>
          </w:rPr>
          <w:t xml:space="preserve"> takes a large image and looks within </w:t>
        </w:r>
      </w:ins>
      <w:r w:rsidRPr="00EC2764">
        <w:rPr>
          <w:rFonts w:ascii="Times New Roman" w:hAnsi="Times New Roman" w:cs="Times New Roman"/>
          <w:color w:val="auto"/>
          <w:sz w:val="22"/>
          <w:szCs w:val="22"/>
        </w:rPr>
        <w:t xml:space="preserve">a smaller </w:t>
      </w:r>
      <w:ins w:id="39" w:author="Kai Roper-Blackman" w:date="2019-03-11T20:52:00Z">
        <w:r w:rsidRPr="00EC2764">
          <w:rPr>
            <w:rFonts w:ascii="Times New Roman" w:hAnsi="Times New Roman" w:cs="Times New Roman"/>
            <w:color w:val="auto"/>
            <w:sz w:val="22"/>
            <w:szCs w:val="22"/>
          </w:rPr>
          <w:t xml:space="preserve">area for aircraft. </w:t>
        </w:r>
      </w:ins>
      <w:r w:rsidRPr="00EC2764">
        <w:rPr>
          <w:rFonts w:ascii="Times New Roman" w:hAnsi="Times New Roman" w:cs="Times New Roman"/>
          <w:color w:val="auto"/>
          <w:sz w:val="22"/>
          <w:szCs w:val="22"/>
        </w:rPr>
        <w:t>Search area parameters are provided by the user.</w:t>
      </w:r>
      <w:del w:id="40" w:author="Kai Roper-Blackman" w:date="2019-03-11T20:11:00Z">
        <w:r w:rsidRPr="00EC2764" w:rsidDel="00A07C74">
          <w:rPr>
            <w:rFonts w:ascii="Times New Roman" w:hAnsi="Times New Roman" w:cs="Times New Roman"/>
            <w:color w:val="auto"/>
            <w:sz w:val="22"/>
            <w:szCs w:val="22"/>
          </w:rPr>
          <w:delText xml:space="preserve">on </w:delText>
        </w:r>
      </w:del>
      <w:del w:id="41" w:author="Kai Roper-Blackman" w:date="2019-03-11T20:18:00Z">
        <w:r w:rsidRPr="00EC2764" w:rsidDel="00A07C74">
          <w:rPr>
            <w:rFonts w:ascii="Times New Roman" w:hAnsi="Times New Roman" w:cs="Times New Roman"/>
            <w:color w:val="auto"/>
            <w:sz w:val="22"/>
            <w:szCs w:val="22"/>
          </w:rPr>
          <w:delText xml:space="preserve">test data </w:delText>
        </w:r>
      </w:del>
      <w:del w:id="42" w:author="Kai Roper-Blackman" w:date="2019-03-11T20:19:00Z">
        <w:r w:rsidRPr="00EC2764" w:rsidDel="00A07C74">
          <w:rPr>
            <w:rFonts w:ascii="Times New Roman" w:hAnsi="Times New Roman" w:cs="Times New Roman"/>
            <w:color w:val="auto"/>
            <w:sz w:val="22"/>
            <w:szCs w:val="22"/>
          </w:rPr>
          <w:delText>with associated probabilities.</w:delText>
        </w:r>
      </w:del>
    </w:p>
    <w:p w14:paraId="0AC86891" w14:textId="77777777" w:rsidR="00B7203B" w:rsidRPr="00EC2764" w:rsidRDefault="00B7203B" w:rsidP="008B6EF7">
      <w:pPr>
        <w:pStyle w:val="Default"/>
        <w:rPr>
          <w:ins w:id="43" w:author="Sebastian Halder" w:date="2019-03-11T14:17:00Z"/>
          <w:rFonts w:ascii="Times New Roman" w:hAnsi="Times New Roman" w:cs="Times New Roman"/>
          <w:color w:val="auto"/>
          <w:sz w:val="22"/>
          <w:szCs w:val="22"/>
        </w:rPr>
      </w:pPr>
    </w:p>
    <w:p w14:paraId="45604117" w14:textId="2CA51BC4" w:rsidR="00B7203B" w:rsidRPr="00EC2764" w:rsidDel="00143D8C" w:rsidRDefault="00B7203B" w:rsidP="008B6EF7">
      <w:pPr>
        <w:pStyle w:val="Default"/>
        <w:rPr>
          <w:ins w:id="44" w:author="Sebastian Halder" w:date="2019-03-11T14:18:00Z"/>
          <w:del w:id="45" w:author="Kai Roper-Blackman" w:date="2019-03-11T21:11:00Z"/>
          <w:rFonts w:ascii="Times New Roman" w:hAnsi="Times New Roman" w:cs="Times New Roman"/>
          <w:color w:val="auto"/>
          <w:sz w:val="22"/>
          <w:szCs w:val="22"/>
        </w:rPr>
      </w:pPr>
      <w:del w:id="46" w:author="Kai Roper-Blackman" w:date="2019-03-11T20:57:00Z">
        <w:r w:rsidRPr="00EC2764" w:rsidDel="00552072">
          <w:rPr>
            <w:rFonts w:ascii="Times New Roman" w:hAnsi="Times New Roman" w:cs="Times New Roman"/>
            <w:color w:val="auto"/>
            <w:sz w:val="22"/>
            <w:szCs w:val="22"/>
          </w:rPr>
          <w:delText xml:space="preserve"> </w:delText>
        </w:r>
      </w:del>
      <w:r w:rsidRPr="00EC2764">
        <w:rPr>
          <w:rFonts w:ascii="Times New Roman" w:hAnsi="Times New Roman" w:cs="Times New Roman"/>
          <w:color w:val="auto"/>
          <w:sz w:val="22"/>
          <w:szCs w:val="22"/>
        </w:rPr>
        <w:t>The results obtained from cross</w:t>
      </w:r>
      <w:r w:rsidR="006B272A" w:rsidRPr="00EC2764">
        <w:rPr>
          <w:rFonts w:ascii="Times New Roman" w:hAnsi="Times New Roman" w:cs="Times New Roman"/>
          <w:color w:val="auto"/>
          <w:sz w:val="22"/>
          <w:szCs w:val="22"/>
        </w:rPr>
        <w:t>-</w:t>
      </w:r>
      <w:r w:rsidRPr="00EC2764">
        <w:rPr>
          <w:rFonts w:ascii="Times New Roman" w:hAnsi="Times New Roman" w:cs="Times New Roman"/>
          <w:color w:val="auto"/>
          <w:sz w:val="22"/>
          <w:szCs w:val="22"/>
        </w:rPr>
        <w:t>validation show</w:t>
      </w:r>
      <w:del w:id="47" w:author="Sebastian Halder" w:date="2019-03-11T14:10:00Z">
        <w:r w:rsidRPr="00EC2764" w:rsidDel="00071BDF">
          <w:rPr>
            <w:rFonts w:ascii="Times New Roman" w:hAnsi="Times New Roman" w:cs="Times New Roman"/>
            <w:color w:val="auto"/>
            <w:sz w:val="22"/>
            <w:szCs w:val="22"/>
          </w:rPr>
          <w:delText>s</w:delText>
        </w:r>
      </w:del>
      <w:r w:rsidRPr="00EC2764">
        <w:rPr>
          <w:rFonts w:ascii="Times New Roman" w:hAnsi="Times New Roman" w:cs="Times New Roman"/>
          <w:color w:val="auto"/>
          <w:sz w:val="22"/>
          <w:szCs w:val="22"/>
        </w:rPr>
        <w:t xml:space="preserve"> </w:t>
      </w:r>
      <w:ins w:id="48" w:author="Sebastian Halder" w:date="2019-03-11T14:11:00Z">
        <w:r w:rsidRPr="00EC2764">
          <w:rPr>
            <w:rFonts w:ascii="Times New Roman" w:hAnsi="Times New Roman" w:cs="Times New Roman"/>
            <w:color w:val="auto"/>
            <w:sz w:val="22"/>
            <w:szCs w:val="22"/>
          </w:rPr>
          <w:t xml:space="preserve">an </w:t>
        </w:r>
      </w:ins>
      <w:r w:rsidRPr="00EC2764">
        <w:rPr>
          <w:rFonts w:ascii="Times New Roman" w:hAnsi="Times New Roman" w:cs="Times New Roman"/>
          <w:color w:val="auto"/>
          <w:sz w:val="22"/>
          <w:szCs w:val="22"/>
        </w:rPr>
        <w:t>accuracy of 100% when identifying standalone aircraft.</w:t>
      </w:r>
      <w:del w:id="49" w:author="Kai Roper-Blackman" w:date="2019-03-11T20:57:00Z">
        <w:r w:rsidRPr="00EC2764" w:rsidDel="00552072">
          <w:rPr>
            <w:rFonts w:ascii="Times New Roman" w:hAnsi="Times New Roman" w:cs="Times New Roman"/>
            <w:color w:val="auto"/>
            <w:sz w:val="22"/>
            <w:szCs w:val="22"/>
          </w:rPr>
          <w:delText xml:space="preserve"> filling the whole frame</w:delText>
        </w:r>
      </w:del>
      <w:r w:rsidRPr="00EC2764">
        <w:rPr>
          <w:rFonts w:ascii="Times New Roman" w:hAnsi="Times New Roman" w:cs="Times New Roman"/>
          <w:color w:val="auto"/>
          <w:sz w:val="22"/>
          <w:szCs w:val="22"/>
        </w:rPr>
        <w:t xml:space="preserve"> However, when searching for aircraft in larger images, </w:t>
      </w:r>
      <w:r w:rsidR="006B272A" w:rsidRPr="00EC2764">
        <w:rPr>
          <w:rFonts w:ascii="Times New Roman" w:hAnsi="Times New Roman" w:cs="Times New Roman"/>
          <w:color w:val="auto"/>
          <w:sz w:val="22"/>
          <w:szCs w:val="22"/>
        </w:rPr>
        <w:t xml:space="preserve">the </w:t>
      </w:r>
      <w:r w:rsidRPr="00EC2764">
        <w:rPr>
          <w:rFonts w:ascii="Times New Roman" w:hAnsi="Times New Roman" w:cs="Times New Roman"/>
          <w:color w:val="auto"/>
          <w:sz w:val="22"/>
          <w:szCs w:val="22"/>
        </w:rPr>
        <w:t>accuracy drastically decreases to around 55% as some aircraft are overlooked.</w:t>
      </w:r>
      <w:ins w:id="50" w:author="Kai Roper-Blackman" w:date="2019-03-11T21:11:00Z">
        <w:r w:rsidRPr="00EC2764">
          <w:rPr>
            <w:rFonts w:ascii="Times New Roman" w:hAnsi="Times New Roman" w:cs="Times New Roman"/>
            <w:color w:val="auto"/>
            <w:sz w:val="22"/>
            <w:szCs w:val="22"/>
          </w:rPr>
          <w:t xml:space="preserve"> </w:t>
        </w:r>
      </w:ins>
    </w:p>
    <w:p w14:paraId="18ADF4F6" w14:textId="77777777" w:rsidR="00B7203B" w:rsidRPr="00EC2764" w:rsidRDefault="00B7203B" w:rsidP="008B6EF7">
      <w:pPr>
        <w:pStyle w:val="Default"/>
        <w:rPr>
          <w:rFonts w:ascii="Times New Roman" w:hAnsi="Times New Roman" w:cs="Times New Roman"/>
          <w:color w:val="auto"/>
          <w:sz w:val="22"/>
          <w:szCs w:val="22"/>
        </w:rPr>
      </w:pPr>
      <w:del w:id="51" w:author="Kai Roper-Blackman" w:date="2019-03-11T21:07:00Z">
        <w:r w:rsidRPr="00EC2764" w:rsidDel="00E8482C">
          <w:rPr>
            <w:rFonts w:ascii="Times New Roman" w:hAnsi="Times New Roman" w:cs="Times New Roman"/>
            <w:color w:val="auto"/>
            <w:sz w:val="22"/>
            <w:szCs w:val="22"/>
          </w:rPr>
          <w:delText>This demonstrate</w:delText>
        </w:r>
      </w:del>
      <w:ins w:id="52" w:author="Sebastian Halder" w:date="2019-03-11T14:12:00Z">
        <w:del w:id="53" w:author="Kai Roper-Blackman" w:date="2019-03-11T21:07:00Z">
          <w:r w:rsidRPr="00EC2764" w:rsidDel="00E8482C">
            <w:rPr>
              <w:rFonts w:ascii="Times New Roman" w:hAnsi="Times New Roman" w:cs="Times New Roman"/>
              <w:color w:val="auto"/>
              <w:sz w:val="22"/>
              <w:szCs w:val="22"/>
            </w:rPr>
            <w:delText>d</w:delText>
          </w:r>
        </w:del>
      </w:ins>
      <w:del w:id="54" w:author="Kai Roper-Blackman" w:date="2019-03-11T21:07:00Z">
        <w:r w:rsidRPr="00EC2764" w:rsidDel="00E8482C">
          <w:rPr>
            <w:rFonts w:ascii="Times New Roman" w:hAnsi="Times New Roman" w:cs="Times New Roman"/>
            <w:color w:val="auto"/>
            <w:sz w:val="22"/>
            <w:szCs w:val="22"/>
          </w:rPr>
          <w:delText xml:space="preserve">s how new machine learning applications are. </w:delText>
        </w:r>
      </w:del>
      <w:r w:rsidRPr="00EC2764">
        <w:rPr>
          <w:rFonts w:ascii="Times New Roman" w:hAnsi="Times New Roman" w:cs="Times New Roman"/>
          <w:color w:val="auto"/>
          <w:sz w:val="22"/>
          <w:szCs w:val="22"/>
        </w:rPr>
        <w:t>After optimization, the system used to identify aircraft can be applied to other identification problems with possible military and commercial uses.</w:t>
      </w:r>
      <w:ins w:id="55" w:author="Kai Roper-Blackman" w:date="2019-03-11T21:07:00Z">
        <w:r w:rsidRPr="00EC2764">
          <w:rPr>
            <w:rFonts w:ascii="Times New Roman" w:hAnsi="Times New Roman" w:cs="Times New Roman"/>
            <w:color w:val="auto"/>
            <w:sz w:val="22"/>
            <w:szCs w:val="22"/>
          </w:rPr>
          <w:t xml:space="preserve"> </w:t>
        </w:r>
      </w:ins>
    </w:p>
    <w:p w14:paraId="6844A969" w14:textId="3A3DBE51" w:rsidR="00FD561F" w:rsidRPr="00EC2764" w:rsidRDefault="00FD561F" w:rsidP="008B6EF7">
      <w:pPr>
        <w:pStyle w:val="Heading1"/>
        <w:spacing w:line="240" w:lineRule="auto"/>
        <w:rPr>
          <w:rFonts w:ascii="Times New Roman" w:hAnsi="Times New Roman" w:cs="Times New Roman"/>
        </w:rPr>
      </w:pPr>
      <w:r w:rsidRPr="00EC2764">
        <w:rPr>
          <w:rFonts w:ascii="Times New Roman" w:hAnsi="Times New Roman" w:cs="Times New Roman"/>
        </w:rPr>
        <w:br w:type="page"/>
      </w:r>
    </w:p>
    <w:p w14:paraId="72C07A9C" w14:textId="610FE72D" w:rsidR="007E0B18" w:rsidRPr="00EC2764" w:rsidRDefault="007E0B18" w:rsidP="008B6EF7">
      <w:pPr>
        <w:pStyle w:val="Heading1"/>
        <w:spacing w:line="240" w:lineRule="auto"/>
        <w:rPr>
          <w:rFonts w:ascii="Times New Roman" w:hAnsi="Times New Roman" w:cs="Times New Roman"/>
        </w:rPr>
      </w:pPr>
      <w:bookmarkStart w:id="56" w:name="_Toc7133828"/>
      <w:r w:rsidRPr="00EC2764">
        <w:rPr>
          <w:rFonts w:ascii="Times New Roman" w:hAnsi="Times New Roman" w:cs="Times New Roman"/>
        </w:rPr>
        <w:lastRenderedPageBreak/>
        <w:t>List of Symbols</w:t>
      </w:r>
      <w:bookmarkEnd w:id="0"/>
      <w:bookmarkEnd w:id="56"/>
    </w:p>
    <w:tbl>
      <w:tblPr>
        <w:tblStyle w:val="TableGrid"/>
        <w:tblW w:w="0" w:type="auto"/>
        <w:tblLook w:val="04A0" w:firstRow="1" w:lastRow="0" w:firstColumn="1" w:lastColumn="0" w:noHBand="0" w:noVBand="1"/>
      </w:tblPr>
      <w:tblGrid>
        <w:gridCol w:w="2263"/>
        <w:gridCol w:w="6753"/>
      </w:tblGrid>
      <w:tr w:rsidR="003075BD" w:rsidRPr="00EC2764" w14:paraId="29EB583C" w14:textId="77777777" w:rsidTr="00AC73FE">
        <w:tc>
          <w:tcPr>
            <w:tcW w:w="2263" w:type="dxa"/>
          </w:tcPr>
          <w:p w14:paraId="785E9245" w14:textId="013DA2C9" w:rsidR="003075BD" w:rsidRPr="00EC2764" w:rsidRDefault="00E70778" w:rsidP="008B6EF7">
            <w:pPr>
              <w:rPr>
                <w:rFonts w:ascii="Times New Roman" w:hAnsi="Times New Roman" w:cs="Times New Roman"/>
                <w:b/>
              </w:rPr>
            </w:pPr>
            <w:r w:rsidRPr="00EC2764">
              <w:rPr>
                <w:rFonts w:ascii="Times New Roman" w:hAnsi="Times New Roman" w:cs="Times New Roman"/>
                <w:b/>
              </w:rPr>
              <w:t>Symbol</w:t>
            </w:r>
          </w:p>
        </w:tc>
        <w:tc>
          <w:tcPr>
            <w:tcW w:w="6753" w:type="dxa"/>
          </w:tcPr>
          <w:p w14:paraId="5F1E568D" w14:textId="78E55A7F" w:rsidR="003075BD" w:rsidRPr="00EC2764" w:rsidRDefault="003075BD" w:rsidP="008B6EF7">
            <w:pPr>
              <w:rPr>
                <w:rFonts w:ascii="Times New Roman" w:hAnsi="Times New Roman" w:cs="Times New Roman"/>
                <w:b/>
              </w:rPr>
            </w:pPr>
            <w:r w:rsidRPr="00EC2764">
              <w:rPr>
                <w:rFonts w:ascii="Times New Roman" w:hAnsi="Times New Roman" w:cs="Times New Roman"/>
                <w:b/>
              </w:rPr>
              <w:t>Meaning</w:t>
            </w:r>
          </w:p>
        </w:tc>
      </w:tr>
      <w:tr w:rsidR="003075BD" w:rsidRPr="00EC2764" w14:paraId="108C2D44" w14:textId="77777777" w:rsidTr="00AC73FE">
        <w:tc>
          <w:tcPr>
            <w:tcW w:w="2263" w:type="dxa"/>
          </w:tcPr>
          <w:p w14:paraId="44A4B6AF" w14:textId="7E33CF1A" w:rsidR="003075BD" w:rsidRPr="00EC2764" w:rsidRDefault="003075BD" w:rsidP="008B6EF7">
            <w:pPr>
              <w:rPr>
                <w:rFonts w:ascii="Times New Roman" w:hAnsi="Times New Roman" w:cs="Times New Roman"/>
              </w:rPr>
            </w:pPr>
            <w:r w:rsidRPr="00EC2764">
              <w:rPr>
                <w:rFonts w:ascii="Times New Roman" w:hAnsi="Times New Roman" w:cs="Times New Roman"/>
              </w:rPr>
              <w:t>SVM</w:t>
            </w:r>
          </w:p>
        </w:tc>
        <w:tc>
          <w:tcPr>
            <w:tcW w:w="6753" w:type="dxa"/>
          </w:tcPr>
          <w:p w14:paraId="7E013CF3" w14:textId="27E1F316" w:rsidR="003075BD" w:rsidRPr="00EC2764" w:rsidRDefault="003075BD" w:rsidP="008B6EF7">
            <w:pPr>
              <w:rPr>
                <w:rFonts w:ascii="Times New Roman" w:hAnsi="Times New Roman" w:cs="Times New Roman"/>
              </w:rPr>
            </w:pPr>
            <w:r w:rsidRPr="00EC2764">
              <w:rPr>
                <w:rFonts w:ascii="Times New Roman" w:hAnsi="Times New Roman" w:cs="Times New Roman"/>
              </w:rPr>
              <w:t>Support Vector Machine</w:t>
            </w:r>
          </w:p>
        </w:tc>
      </w:tr>
      <w:tr w:rsidR="003075BD" w:rsidRPr="00EC2764" w14:paraId="4930DB36" w14:textId="77777777" w:rsidTr="00AC73FE">
        <w:tc>
          <w:tcPr>
            <w:tcW w:w="2263" w:type="dxa"/>
          </w:tcPr>
          <w:p w14:paraId="6CB14E43" w14:textId="7B128BEF" w:rsidR="003075BD" w:rsidRPr="00EC2764" w:rsidRDefault="003075BD" w:rsidP="008B6EF7">
            <w:pPr>
              <w:rPr>
                <w:rFonts w:ascii="Times New Roman" w:hAnsi="Times New Roman" w:cs="Times New Roman"/>
              </w:rPr>
            </w:pPr>
            <w:r w:rsidRPr="00EC2764">
              <w:rPr>
                <w:rFonts w:ascii="Times New Roman" w:hAnsi="Times New Roman" w:cs="Times New Roman"/>
              </w:rPr>
              <w:t>PNG</w:t>
            </w:r>
          </w:p>
        </w:tc>
        <w:tc>
          <w:tcPr>
            <w:tcW w:w="6753" w:type="dxa"/>
          </w:tcPr>
          <w:p w14:paraId="691441E5" w14:textId="3E73D4B3" w:rsidR="003075BD" w:rsidRPr="00EC2764" w:rsidRDefault="003075BD" w:rsidP="008B6EF7">
            <w:pPr>
              <w:rPr>
                <w:rFonts w:ascii="Times New Roman" w:hAnsi="Times New Roman" w:cs="Times New Roman"/>
              </w:rPr>
            </w:pPr>
            <w:r w:rsidRPr="00EC2764">
              <w:rPr>
                <w:rFonts w:ascii="Times New Roman" w:hAnsi="Times New Roman" w:cs="Times New Roman"/>
              </w:rPr>
              <w:t>Portable Network Graphics</w:t>
            </w:r>
          </w:p>
        </w:tc>
      </w:tr>
      <w:tr w:rsidR="003075BD" w:rsidRPr="00EC2764" w14:paraId="6B4F97BD" w14:textId="77777777" w:rsidTr="00AC73FE">
        <w:tc>
          <w:tcPr>
            <w:tcW w:w="2263" w:type="dxa"/>
          </w:tcPr>
          <w:p w14:paraId="72568B78" w14:textId="1EBFBF7A" w:rsidR="003075BD" w:rsidRPr="00EC2764" w:rsidRDefault="003075BD" w:rsidP="008B6EF7">
            <w:pPr>
              <w:rPr>
                <w:rFonts w:ascii="Times New Roman" w:hAnsi="Times New Roman" w:cs="Times New Roman"/>
              </w:rPr>
            </w:pPr>
            <w:r w:rsidRPr="00EC2764">
              <w:rPr>
                <w:rFonts w:ascii="Times New Roman" w:hAnsi="Times New Roman" w:cs="Times New Roman"/>
              </w:rPr>
              <w:t>px</w:t>
            </w:r>
          </w:p>
        </w:tc>
        <w:tc>
          <w:tcPr>
            <w:tcW w:w="6753" w:type="dxa"/>
          </w:tcPr>
          <w:p w14:paraId="7D316729" w14:textId="37E279F1" w:rsidR="003075BD" w:rsidRPr="00EC2764" w:rsidRDefault="003075BD" w:rsidP="008B6EF7">
            <w:pPr>
              <w:rPr>
                <w:rFonts w:ascii="Times New Roman" w:hAnsi="Times New Roman" w:cs="Times New Roman"/>
              </w:rPr>
            </w:pPr>
            <w:r w:rsidRPr="00EC2764">
              <w:rPr>
                <w:rFonts w:ascii="Times New Roman" w:hAnsi="Times New Roman" w:cs="Times New Roman"/>
              </w:rPr>
              <w:t>Pixels</w:t>
            </w:r>
          </w:p>
        </w:tc>
      </w:tr>
      <w:tr w:rsidR="003075BD" w:rsidRPr="00EC2764" w14:paraId="469AD288" w14:textId="77777777" w:rsidTr="00AC73FE">
        <w:tc>
          <w:tcPr>
            <w:tcW w:w="2263" w:type="dxa"/>
          </w:tcPr>
          <w:p w14:paraId="677D13A3" w14:textId="0C7F35AD" w:rsidR="003075BD" w:rsidRPr="00EC2764" w:rsidRDefault="003075BD" w:rsidP="008B6EF7">
            <w:pPr>
              <w:rPr>
                <w:rFonts w:ascii="Times New Roman" w:hAnsi="Times New Roman" w:cs="Times New Roman"/>
              </w:rPr>
            </w:pPr>
            <w:r w:rsidRPr="00EC2764">
              <w:rPr>
                <w:rFonts w:ascii="Times New Roman" w:hAnsi="Times New Roman" w:cs="Times New Roman"/>
              </w:rPr>
              <w:t>HOG</w:t>
            </w:r>
          </w:p>
        </w:tc>
        <w:tc>
          <w:tcPr>
            <w:tcW w:w="6753" w:type="dxa"/>
          </w:tcPr>
          <w:p w14:paraId="4467364C" w14:textId="7D0634B1" w:rsidR="003075BD" w:rsidRPr="00EC2764" w:rsidRDefault="003075BD" w:rsidP="008B6EF7">
            <w:pPr>
              <w:rPr>
                <w:rFonts w:ascii="Times New Roman" w:hAnsi="Times New Roman" w:cs="Times New Roman"/>
              </w:rPr>
            </w:pPr>
            <w:r w:rsidRPr="00EC2764">
              <w:rPr>
                <w:rFonts w:ascii="Times New Roman" w:hAnsi="Times New Roman" w:cs="Times New Roman"/>
              </w:rPr>
              <w:t>Histogram of Oriented Gradients</w:t>
            </w:r>
          </w:p>
        </w:tc>
      </w:tr>
      <w:tr w:rsidR="00DA26FA" w:rsidRPr="00EC2764" w14:paraId="647DE271" w14:textId="77777777" w:rsidTr="00AC73FE">
        <w:tc>
          <w:tcPr>
            <w:tcW w:w="2263" w:type="dxa"/>
          </w:tcPr>
          <w:p w14:paraId="415D72E7" w14:textId="15F2A823" w:rsidR="00DA26FA" w:rsidRPr="00EC2764" w:rsidRDefault="00DA26FA" w:rsidP="008B6EF7">
            <w:pPr>
              <w:rPr>
                <w:rFonts w:ascii="Times New Roman" w:hAnsi="Times New Roman" w:cs="Times New Roman"/>
              </w:rPr>
            </w:pPr>
            <w:r w:rsidRPr="00EC2764">
              <w:rPr>
                <w:rFonts w:ascii="Times New Roman" w:hAnsi="Times New Roman" w:cs="Times New Roman"/>
              </w:rPr>
              <w:t>PIL</w:t>
            </w:r>
          </w:p>
        </w:tc>
        <w:tc>
          <w:tcPr>
            <w:tcW w:w="6753" w:type="dxa"/>
          </w:tcPr>
          <w:p w14:paraId="390DE102" w14:textId="795DE26A" w:rsidR="00B73D45" w:rsidRPr="00EC2764" w:rsidRDefault="00B73D45" w:rsidP="008B6EF7">
            <w:pPr>
              <w:rPr>
                <w:rFonts w:ascii="Times New Roman" w:hAnsi="Times New Roman" w:cs="Times New Roman"/>
              </w:rPr>
            </w:pPr>
            <w:r w:rsidRPr="00EC2764">
              <w:rPr>
                <w:rFonts w:ascii="Times New Roman" w:hAnsi="Times New Roman" w:cs="Times New Roman"/>
              </w:rPr>
              <w:t>Python I</w:t>
            </w:r>
            <w:r w:rsidR="00DA26FA" w:rsidRPr="00EC2764">
              <w:rPr>
                <w:rFonts w:ascii="Times New Roman" w:hAnsi="Times New Roman" w:cs="Times New Roman"/>
              </w:rPr>
              <w:t>mage library</w:t>
            </w:r>
          </w:p>
        </w:tc>
      </w:tr>
      <w:tr w:rsidR="00B73D45" w:rsidRPr="00EC2764" w14:paraId="6ADC9329" w14:textId="77777777" w:rsidTr="00AC73FE">
        <w:tc>
          <w:tcPr>
            <w:tcW w:w="2263" w:type="dxa"/>
          </w:tcPr>
          <w:p w14:paraId="55B78824" w14:textId="18561BE5" w:rsidR="00B73D45" w:rsidRPr="00EC2764" w:rsidRDefault="00B73D45" w:rsidP="008B6EF7">
            <w:pPr>
              <w:rPr>
                <w:rFonts w:ascii="Times New Roman" w:hAnsi="Times New Roman" w:cs="Times New Roman"/>
              </w:rPr>
            </w:pPr>
            <w:r w:rsidRPr="00EC2764">
              <w:rPr>
                <w:rFonts w:ascii="Times New Roman" w:hAnsi="Times New Roman" w:cs="Times New Roman"/>
              </w:rPr>
              <w:t>GUI</w:t>
            </w:r>
          </w:p>
        </w:tc>
        <w:tc>
          <w:tcPr>
            <w:tcW w:w="6753" w:type="dxa"/>
          </w:tcPr>
          <w:p w14:paraId="7CEEA929" w14:textId="4DF41896" w:rsidR="00B73D45" w:rsidRPr="00EC2764" w:rsidRDefault="00B73D45" w:rsidP="008B6EF7">
            <w:pPr>
              <w:rPr>
                <w:rFonts w:ascii="Times New Roman" w:hAnsi="Times New Roman" w:cs="Times New Roman"/>
              </w:rPr>
            </w:pPr>
            <w:r w:rsidRPr="00EC2764">
              <w:rPr>
                <w:rFonts w:ascii="Times New Roman" w:hAnsi="Times New Roman" w:cs="Times New Roman"/>
              </w:rPr>
              <w:t>Graphical User Interface</w:t>
            </w:r>
          </w:p>
        </w:tc>
      </w:tr>
      <w:tr w:rsidR="00B73D45" w:rsidRPr="00EC2764" w14:paraId="460F3E7E" w14:textId="77777777" w:rsidTr="00AC73FE">
        <w:tc>
          <w:tcPr>
            <w:tcW w:w="2263" w:type="dxa"/>
          </w:tcPr>
          <w:p w14:paraId="2B06831B" w14:textId="7A43AAD6" w:rsidR="00B73D45" w:rsidRPr="00EC2764" w:rsidRDefault="00DB0515" w:rsidP="008B6EF7">
            <w:pPr>
              <w:rPr>
                <w:rFonts w:ascii="Times New Roman" w:hAnsi="Times New Roman" w:cs="Times New Roman"/>
              </w:rPr>
            </w:pPr>
            <w:r w:rsidRPr="00EC2764">
              <w:rPr>
                <w:rFonts w:ascii="Times New Roman" w:hAnsi="Times New Roman" w:cs="Times New Roman"/>
              </w:rPr>
              <w:t>ML</w:t>
            </w:r>
          </w:p>
        </w:tc>
        <w:tc>
          <w:tcPr>
            <w:tcW w:w="6753" w:type="dxa"/>
          </w:tcPr>
          <w:p w14:paraId="33E07C59" w14:textId="51FBD551" w:rsidR="00B73D45" w:rsidRPr="00EC2764" w:rsidRDefault="00DB0515" w:rsidP="008B6EF7">
            <w:pPr>
              <w:rPr>
                <w:rFonts w:ascii="Times New Roman" w:hAnsi="Times New Roman" w:cs="Times New Roman"/>
              </w:rPr>
            </w:pPr>
            <w:r w:rsidRPr="00EC2764">
              <w:rPr>
                <w:rFonts w:ascii="Times New Roman" w:hAnsi="Times New Roman" w:cs="Times New Roman"/>
              </w:rPr>
              <w:t>Machine Learning</w:t>
            </w:r>
          </w:p>
        </w:tc>
      </w:tr>
      <w:tr w:rsidR="00B73D45" w:rsidRPr="00EC2764" w14:paraId="29FD7EBF" w14:textId="77777777" w:rsidTr="00AC73FE">
        <w:tc>
          <w:tcPr>
            <w:tcW w:w="2263" w:type="dxa"/>
          </w:tcPr>
          <w:p w14:paraId="51DD51A5" w14:textId="5F2CE2F1" w:rsidR="00B73D45" w:rsidRPr="00EC2764" w:rsidRDefault="00DB0515" w:rsidP="008B6EF7">
            <w:pPr>
              <w:rPr>
                <w:rFonts w:ascii="Times New Roman" w:hAnsi="Times New Roman" w:cs="Times New Roman"/>
              </w:rPr>
            </w:pPr>
            <w:r w:rsidRPr="00EC2764">
              <w:rPr>
                <w:rFonts w:ascii="Times New Roman" w:hAnsi="Times New Roman" w:cs="Times New Roman"/>
              </w:rPr>
              <w:t>AI</w:t>
            </w:r>
          </w:p>
        </w:tc>
        <w:tc>
          <w:tcPr>
            <w:tcW w:w="6753" w:type="dxa"/>
          </w:tcPr>
          <w:p w14:paraId="32921A08" w14:textId="641358FE" w:rsidR="00B73D45" w:rsidRPr="00EC2764" w:rsidRDefault="00DB0515" w:rsidP="008B6EF7">
            <w:pPr>
              <w:rPr>
                <w:rFonts w:ascii="Times New Roman" w:hAnsi="Times New Roman" w:cs="Times New Roman"/>
              </w:rPr>
            </w:pPr>
            <w:r w:rsidRPr="00EC2764">
              <w:rPr>
                <w:rFonts w:ascii="Times New Roman" w:hAnsi="Times New Roman" w:cs="Times New Roman"/>
              </w:rPr>
              <w:t xml:space="preserve">Artificial </w:t>
            </w:r>
            <w:r w:rsidR="00442C8D" w:rsidRPr="00EC2764">
              <w:rPr>
                <w:rFonts w:ascii="Times New Roman" w:hAnsi="Times New Roman" w:cs="Times New Roman"/>
              </w:rPr>
              <w:t>Intelligence</w:t>
            </w:r>
          </w:p>
        </w:tc>
      </w:tr>
      <w:tr w:rsidR="0090511B" w:rsidRPr="00EC2764" w14:paraId="2A656912" w14:textId="77777777" w:rsidTr="00AC73FE">
        <w:tc>
          <w:tcPr>
            <w:tcW w:w="2263" w:type="dxa"/>
          </w:tcPr>
          <w:p w14:paraId="063563BB" w14:textId="369B7412" w:rsidR="0090511B" w:rsidRPr="00EC2764" w:rsidRDefault="0090511B" w:rsidP="008B6EF7">
            <w:pPr>
              <w:rPr>
                <w:rFonts w:ascii="Times New Roman" w:hAnsi="Times New Roman" w:cs="Times New Roman"/>
              </w:rPr>
            </w:pPr>
            <w:r w:rsidRPr="00EC2764">
              <w:rPr>
                <w:rFonts w:ascii="Times New Roman" w:hAnsi="Times New Roman" w:cs="Times New Roman"/>
              </w:rPr>
              <w:t>CV</w:t>
            </w:r>
          </w:p>
        </w:tc>
        <w:tc>
          <w:tcPr>
            <w:tcW w:w="6753" w:type="dxa"/>
          </w:tcPr>
          <w:p w14:paraId="493FA9E4" w14:textId="3606E0B2" w:rsidR="0090511B" w:rsidRPr="00EC2764" w:rsidRDefault="0090511B" w:rsidP="008B6EF7">
            <w:pPr>
              <w:rPr>
                <w:rFonts w:ascii="Times New Roman" w:hAnsi="Times New Roman" w:cs="Times New Roman"/>
              </w:rPr>
            </w:pPr>
            <w:r w:rsidRPr="00EC2764">
              <w:rPr>
                <w:rFonts w:ascii="Times New Roman" w:hAnsi="Times New Roman" w:cs="Times New Roman"/>
              </w:rPr>
              <w:t>Computer Vision/ Cross validation</w:t>
            </w:r>
          </w:p>
        </w:tc>
      </w:tr>
      <w:tr w:rsidR="0090511B" w:rsidRPr="00EC2764" w14:paraId="0C555AAB" w14:textId="77777777" w:rsidTr="00AC73FE">
        <w:tc>
          <w:tcPr>
            <w:tcW w:w="2263" w:type="dxa"/>
          </w:tcPr>
          <w:p w14:paraId="73C2E63A" w14:textId="3372D0B7" w:rsidR="0090511B" w:rsidRPr="00EC2764" w:rsidRDefault="0090511B" w:rsidP="008B6EF7">
            <w:pPr>
              <w:rPr>
                <w:rFonts w:ascii="Times New Roman" w:hAnsi="Times New Roman" w:cs="Times New Roman"/>
              </w:rPr>
            </w:pPr>
            <w:r w:rsidRPr="00EC2764">
              <w:rPr>
                <w:rFonts w:ascii="Times New Roman" w:hAnsi="Times New Roman" w:cs="Times New Roman"/>
              </w:rPr>
              <w:t>IP</w:t>
            </w:r>
          </w:p>
        </w:tc>
        <w:tc>
          <w:tcPr>
            <w:tcW w:w="6753" w:type="dxa"/>
          </w:tcPr>
          <w:p w14:paraId="17074100" w14:textId="07AE475D" w:rsidR="0090511B" w:rsidRPr="00EC2764" w:rsidRDefault="0090511B" w:rsidP="008B6EF7">
            <w:pPr>
              <w:rPr>
                <w:rFonts w:ascii="Times New Roman" w:hAnsi="Times New Roman" w:cs="Times New Roman"/>
              </w:rPr>
            </w:pPr>
            <w:r w:rsidRPr="00EC2764">
              <w:rPr>
                <w:rFonts w:ascii="Times New Roman" w:hAnsi="Times New Roman" w:cs="Times New Roman"/>
              </w:rPr>
              <w:t>Intellectual Property</w:t>
            </w:r>
          </w:p>
        </w:tc>
      </w:tr>
      <w:tr w:rsidR="00B73D45" w:rsidRPr="00EC2764" w14:paraId="1E92ED68" w14:textId="77777777" w:rsidTr="00AC73FE">
        <w:tc>
          <w:tcPr>
            <w:tcW w:w="2263" w:type="dxa"/>
          </w:tcPr>
          <w:p w14:paraId="7CF4370E" w14:textId="22925251" w:rsidR="00B73D45" w:rsidRPr="00EC2764" w:rsidRDefault="00E70778" w:rsidP="008B6EF7">
            <w:pPr>
              <w:rPr>
                <w:rFonts w:ascii="Times New Roman" w:hAnsi="Times New Roman" w:cs="Times New Roman"/>
              </w:rPr>
            </w:pPr>
            <w:r w:rsidRPr="00EC2764">
              <w:rPr>
                <w:rFonts w:ascii="Times New Roman" w:hAnsi="Times New Roman" w:cs="Times New Roman"/>
              </w:rPr>
              <w:t>UUID</w:t>
            </w:r>
          </w:p>
        </w:tc>
        <w:tc>
          <w:tcPr>
            <w:tcW w:w="6753" w:type="dxa"/>
          </w:tcPr>
          <w:p w14:paraId="3FF113D7" w14:textId="41327F62" w:rsidR="00B73D45" w:rsidRPr="00EC2764" w:rsidRDefault="00E70778" w:rsidP="008B6EF7">
            <w:pPr>
              <w:rPr>
                <w:rFonts w:ascii="Times New Roman" w:hAnsi="Times New Roman" w:cs="Times New Roman"/>
              </w:rPr>
            </w:pPr>
            <w:r w:rsidRPr="00EC2764">
              <w:rPr>
                <w:rFonts w:ascii="Times New Roman" w:hAnsi="Times New Roman" w:cs="Times New Roman"/>
              </w:rPr>
              <w:t>Universally Unique Identifier</w:t>
            </w:r>
          </w:p>
        </w:tc>
      </w:tr>
      <w:tr w:rsidR="00B73D45" w:rsidRPr="00EC2764" w14:paraId="4D16E91A" w14:textId="77777777" w:rsidTr="00AC73FE">
        <w:tc>
          <w:tcPr>
            <w:tcW w:w="2263" w:type="dxa"/>
          </w:tcPr>
          <w:p w14:paraId="05AA8182" w14:textId="0FA7F719" w:rsidR="00B73D45" w:rsidRPr="00EC2764" w:rsidRDefault="00D01798" w:rsidP="008B6EF7">
            <w:pPr>
              <w:rPr>
                <w:rFonts w:ascii="Times New Roman" w:hAnsi="Times New Roman" w:cs="Times New Roman"/>
              </w:rPr>
            </w:pPr>
            <w:r w:rsidRPr="00EC2764">
              <w:rPr>
                <w:rFonts w:ascii="Times New Roman" w:hAnsi="Times New Roman" w:cs="Times New Roman"/>
              </w:rPr>
              <w:t>CNN</w:t>
            </w:r>
          </w:p>
        </w:tc>
        <w:tc>
          <w:tcPr>
            <w:tcW w:w="6753" w:type="dxa"/>
          </w:tcPr>
          <w:p w14:paraId="7936F9B7" w14:textId="23589C85" w:rsidR="00B73D45" w:rsidRPr="00EC2764" w:rsidRDefault="00D01798" w:rsidP="008B6EF7">
            <w:pPr>
              <w:rPr>
                <w:rFonts w:ascii="Times New Roman" w:hAnsi="Times New Roman" w:cs="Times New Roman"/>
              </w:rPr>
            </w:pPr>
            <w:r w:rsidRPr="00EC2764">
              <w:rPr>
                <w:rFonts w:ascii="Times New Roman" w:hAnsi="Times New Roman" w:cs="Times New Roman"/>
              </w:rPr>
              <w:t>Convolutional Neural Network</w:t>
            </w:r>
          </w:p>
        </w:tc>
      </w:tr>
      <w:tr w:rsidR="00375FF1" w:rsidRPr="00EC2764" w14:paraId="1739D06D" w14:textId="77777777" w:rsidTr="00AC73FE">
        <w:tc>
          <w:tcPr>
            <w:tcW w:w="2263" w:type="dxa"/>
          </w:tcPr>
          <w:p w14:paraId="1F127B9A" w14:textId="6A20D96E" w:rsidR="00375FF1" w:rsidRPr="00EC2764" w:rsidRDefault="00375FF1" w:rsidP="008B6EF7">
            <w:pPr>
              <w:rPr>
                <w:rFonts w:ascii="Times New Roman" w:hAnsi="Times New Roman" w:cs="Times New Roman"/>
              </w:rPr>
            </w:pPr>
            <w:r w:rsidRPr="00EC2764">
              <w:rPr>
                <w:rFonts w:ascii="Times New Roman" w:hAnsi="Times New Roman" w:cs="Times New Roman"/>
              </w:rPr>
              <w:t>MVP</w:t>
            </w:r>
          </w:p>
        </w:tc>
        <w:tc>
          <w:tcPr>
            <w:tcW w:w="6753" w:type="dxa"/>
          </w:tcPr>
          <w:p w14:paraId="231C7ED1" w14:textId="3D4A28B7" w:rsidR="00375FF1" w:rsidRPr="00EC2764" w:rsidRDefault="00375FF1" w:rsidP="008B6EF7">
            <w:pPr>
              <w:rPr>
                <w:rFonts w:ascii="Times New Roman" w:hAnsi="Times New Roman" w:cs="Times New Roman"/>
              </w:rPr>
            </w:pPr>
            <w:r w:rsidRPr="00EC2764">
              <w:rPr>
                <w:rFonts w:ascii="Times New Roman" w:hAnsi="Times New Roman" w:cs="Times New Roman"/>
              </w:rPr>
              <w:t>Minimum viable product</w:t>
            </w:r>
          </w:p>
        </w:tc>
      </w:tr>
      <w:tr w:rsidR="00694802" w:rsidRPr="00EC2764" w14:paraId="609B350E" w14:textId="77777777" w:rsidTr="00AC73FE">
        <w:tc>
          <w:tcPr>
            <w:tcW w:w="2263" w:type="dxa"/>
          </w:tcPr>
          <w:p w14:paraId="470BEC3D" w14:textId="53AFCF96" w:rsidR="00694802" w:rsidRPr="00EC2764" w:rsidRDefault="00694802" w:rsidP="008B6EF7">
            <w:pPr>
              <w:rPr>
                <w:rFonts w:ascii="Times New Roman" w:hAnsi="Times New Roman" w:cs="Times New Roman"/>
              </w:rPr>
            </w:pPr>
            <w:r w:rsidRPr="00EC2764">
              <w:rPr>
                <w:rFonts w:ascii="Times New Roman" w:hAnsi="Times New Roman" w:cs="Times New Roman"/>
              </w:rPr>
              <w:t>RGB</w:t>
            </w:r>
          </w:p>
        </w:tc>
        <w:tc>
          <w:tcPr>
            <w:tcW w:w="6753" w:type="dxa"/>
          </w:tcPr>
          <w:p w14:paraId="2F72C278" w14:textId="10F7A706" w:rsidR="00694802" w:rsidRPr="00EC2764" w:rsidRDefault="00694802" w:rsidP="008B6EF7">
            <w:pPr>
              <w:rPr>
                <w:rFonts w:ascii="Times New Roman" w:hAnsi="Times New Roman" w:cs="Times New Roman"/>
              </w:rPr>
            </w:pPr>
            <w:r w:rsidRPr="00EC2764">
              <w:rPr>
                <w:rFonts w:ascii="Times New Roman" w:hAnsi="Times New Roman" w:cs="Times New Roman"/>
              </w:rPr>
              <w:t>Red Green Blue</w:t>
            </w:r>
          </w:p>
        </w:tc>
      </w:tr>
      <w:tr w:rsidR="00BD0F19" w:rsidRPr="00EC2764" w14:paraId="5DB4F7DB" w14:textId="77777777" w:rsidTr="00AC73FE">
        <w:tc>
          <w:tcPr>
            <w:tcW w:w="2263" w:type="dxa"/>
          </w:tcPr>
          <w:p w14:paraId="264AEECC" w14:textId="6D4D2B0F" w:rsidR="00BD0F19" w:rsidRPr="00EC2764" w:rsidRDefault="00BD0F19" w:rsidP="008B6EF7">
            <w:pPr>
              <w:rPr>
                <w:rFonts w:ascii="Times New Roman" w:hAnsi="Times New Roman" w:cs="Times New Roman"/>
              </w:rPr>
            </w:pPr>
            <w:r w:rsidRPr="00EC2764">
              <w:rPr>
                <w:rFonts w:ascii="Times New Roman" w:hAnsi="Times New Roman" w:cs="Times New Roman"/>
              </w:rPr>
              <w:t>OCR</w:t>
            </w:r>
          </w:p>
        </w:tc>
        <w:tc>
          <w:tcPr>
            <w:tcW w:w="6753" w:type="dxa"/>
          </w:tcPr>
          <w:p w14:paraId="23B7D00B" w14:textId="62843A78" w:rsidR="00BD0F19" w:rsidRPr="00EC2764" w:rsidRDefault="00BD0F19" w:rsidP="008B6EF7">
            <w:pPr>
              <w:rPr>
                <w:rFonts w:ascii="Times New Roman" w:hAnsi="Times New Roman" w:cs="Times New Roman"/>
              </w:rPr>
            </w:pPr>
            <w:r w:rsidRPr="00EC2764">
              <w:rPr>
                <w:rFonts w:ascii="Times New Roman" w:hAnsi="Times New Roman" w:cs="Times New Roman"/>
              </w:rPr>
              <w:t>Optical Character Recognition</w:t>
            </w:r>
          </w:p>
        </w:tc>
      </w:tr>
      <w:tr w:rsidR="006C6836" w:rsidRPr="00EC2764" w14:paraId="68089181" w14:textId="77777777" w:rsidTr="00AC73FE">
        <w:tc>
          <w:tcPr>
            <w:tcW w:w="2263" w:type="dxa"/>
          </w:tcPr>
          <w:p w14:paraId="627A67B3" w14:textId="2AFA9D7A" w:rsidR="006C6836" w:rsidRPr="00EC2764" w:rsidRDefault="006C6836" w:rsidP="008B6EF7">
            <w:pPr>
              <w:rPr>
                <w:rFonts w:ascii="Times New Roman" w:hAnsi="Times New Roman" w:cs="Times New Roman"/>
              </w:rPr>
            </w:pPr>
            <w:r w:rsidRPr="00EC2764">
              <w:rPr>
                <w:rFonts w:ascii="Times New Roman" w:hAnsi="Times New Roman" w:cs="Times New Roman"/>
              </w:rPr>
              <w:t>CCTV</w:t>
            </w:r>
          </w:p>
        </w:tc>
        <w:tc>
          <w:tcPr>
            <w:tcW w:w="6753" w:type="dxa"/>
          </w:tcPr>
          <w:p w14:paraId="0CE92A4D" w14:textId="6999448E" w:rsidR="006C6836" w:rsidRPr="00EC2764" w:rsidRDefault="006C6836" w:rsidP="008B6EF7">
            <w:pPr>
              <w:rPr>
                <w:rFonts w:ascii="Times New Roman" w:hAnsi="Times New Roman" w:cs="Times New Roman"/>
              </w:rPr>
            </w:pPr>
            <w:r w:rsidRPr="00EC2764">
              <w:rPr>
                <w:rFonts w:ascii="Times New Roman" w:hAnsi="Times New Roman" w:cs="Times New Roman"/>
              </w:rPr>
              <w:t>Closed Circuit Television</w:t>
            </w:r>
          </w:p>
        </w:tc>
      </w:tr>
    </w:tbl>
    <w:p w14:paraId="78A56252" w14:textId="6882B331" w:rsidR="007E0B18" w:rsidRPr="00EC2764" w:rsidRDefault="007E0B18" w:rsidP="008B6EF7">
      <w:pPr>
        <w:spacing w:line="240" w:lineRule="auto"/>
        <w:rPr>
          <w:rFonts w:ascii="Times New Roman" w:eastAsiaTheme="majorEastAsia" w:hAnsi="Times New Roman" w:cs="Times New Roman"/>
          <w:color w:val="2F5496" w:themeColor="accent1" w:themeShade="BF"/>
          <w:sz w:val="32"/>
          <w:szCs w:val="32"/>
        </w:rPr>
      </w:pPr>
      <w:r w:rsidRPr="00EC2764">
        <w:rPr>
          <w:rFonts w:ascii="Times New Roman" w:hAnsi="Times New Roman" w:cs="Times New Roman"/>
        </w:rPr>
        <w:br w:type="page"/>
      </w:r>
    </w:p>
    <w:p w14:paraId="29B62FCE" w14:textId="7B965610" w:rsidR="00D135C3" w:rsidRPr="00EC2764" w:rsidRDefault="00BE13C7" w:rsidP="00BE13C7">
      <w:pPr>
        <w:pStyle w:val="Heading1"/>
        <w:spacing w:line="240" w:lineRule="auto"/>
        <w:rPr>
          <w:rFonts w:ascii="Times New Roman" w:hAnsi="Times New Roman" w:cs="Times New Roman"/>
        </w:rPr>
      </w:pPr>
      <w:bookmarkStart w:id="57" w:name="_Toc7133829"/>
      <w:r w:rsidRPr="00EC2764">
        <w:rPr>
          <w:rFonts w:ascii="Times New Roman" w:hAnsi="Times New Roman" w:cs="Times New Roman"/>
        </w:rPr>
        <w:lastRenderedPageBreak/>
        <w:t>1. </w:t>
      </w:r>
      <w:r w:rsidR="00D25D13" w:rsidRPr="00EC2764">
        <w:rPr>
          <w:rFonts w:ascii="Times New Roman" w:hAnsi="Times New Roman" w:cs="Times New Roman"/>
        </w:rPr>
        <w:t>Project Aims and Objectives</w:t>
      </w:r>
      <w:bookmarkEnd w:id="57"/>
    </w:p>
    <w:p w14:paraId="784A7E4A" w14:textId="556367BC" w:rsidR="00A14DF1" w:rsidRPr="00EC2764" w:rsidRDefault="00A668D8" w:rsidP="008B6EF7">
      <w:pPr>
        <w:spacing w:line="240" w:lineRule="auto"/>
        <w:rPr>
          <w:rFonts w:ascii="Times New Roman" w:hAnsi="Times New Roman" w:cs="Times New Roman"/>
        </w:rPr>
      </w:pPr>
      <w:r w:rsidRPr="00EC2764">
        <w:rPr>
          <w:rFonts w:ascii="Times New Roman" w:hAnsi="Times New Roman" w:cs="Times New Roman"/>
        </w:rPr>
        <w:t>The original aims of this project have changed since the initial repor</w:t>
      </w:r>
      <w:r w:rsidR="00295525" w:rsidRPr="00EC2764">
        <w:rPr>
          <w:rFonts w:ascii="Times New Roman" w:hAnsi="Times New Roman" w:cs="Times New Roman"/>
        </w:rPr>
        <w:t>t d</w:t>
      </w:r>
      <w:r w:rsidR="00E53D1E" w:rsidRPr="00EC2764">
        <w:rPr>
          <w:rFonts w:ascii="Times New Roman" w:hAnsi="Times New Roman" w:cs="Times New Roman"/>
        </w:rPr>
        <w:t>ue to the cha</w:t>
      </w:r>
      <w:r w:rsidR="00295525" w:rsidRPr="00EC2764">
        <w:rPr>
          <w:rFonts w:ascii="Times New Roman" w:hAnsi="Times New Roman" w:cs="Times New Roman"/>
        </w:rPr>
        <w:t xml:space="preserve">nge </w:t>
      </w:r>
      <w:r w:rsidR="006B272A" w:rsidRPr="00EC2764">
        <w:rPr>
          <w:rFonts w:ascii="Times New Roman" w:hAnsi="Times New Roman" w:cs="Times New Roman"/>
        </w:rPr>
        <w:t>in</w:t>
      </w:r>
      <w:r w:rsidR="00295525" w:rsidRPr="00EC2764">
        <w:rPr>
          <w:rFonts w:ascii="Times New Roman" w:hAnsi="Times New Roman" w:cs="Times New Roman"/>
        </w:rPr>
        <w:t xml:space="preserve"> machine learning methods. </w:t>
      </w:r>
      <w:r w:rsidR="00AB2457" w:rsidRPr="00EC2764">
        <w:rPr>
          <w:rFonts w:ascii="Times New Roman" w:hAnsi="Times New Roman" w:cs="Times New Roman"/>
        </w:rPr>
        <w:t>They</w:t>
      </w:r>
      <w:r w:rsidR="00E53D1E" w:rsidRPr="00EC2764">
        <w:rPr>
          <w:rFonts w:ascii="Times New Roman" w:hAnsi="Times New Roman" w:cs="Times New Roman"/>
        </w:rPr>
        <w:t xml:space="preserve"> have been tailored to suit the new approach. This was mainly down to a lack of research</w:t>
      </w:r>
      <w:r w:rsidR="00295525" w:rsidRPr="00EC2764">
        <w:rPr>
          <w:rFonts w:ascii="Times New Roman" w:hAnsi="Times New Roman" w:cs="Times New Roman"/>
        </w:rPr>
        <w:t xml:space="preserve"> as </w:t>
      </w:r>
      <w:r w:rsidR="00E53D1E" w:rsidRPr="00EC2764">
        <w:rPr>
          <w:rFonts w:ascii="Times New Roman" w:hAnsi="Times New Roman" w:cs="Times New Roman"/>
        </w:rPr>
        <w:t xml:space="preserve">discussed in </w:t>
      </w:r>
      <w:r w:rsidR="00295525" w:rsidRPr="00EC2764">
        <w:rPr>
          <w:rFonts w:ascii="Times New Roman" w:hAnsi="Times New Roman" w:cs="Times New Roman"/>
        </w:rPr>
        <w:t xml:space="preserve">chapter </w:t>
      </w:r>
      <w:r w:rsidR="00CA53A0" w:rsidRPr="00EC2764">
        <w:rPr>
          <w:rFonts w:ascii="Times New Roman" w:hAnsi="Times New Roman" w:cs="Times New Roman"/>
        </w:rPr>
        <w:t>3.9</w:t>
      </w:r>
      <w:r w:rsidR="00E53D1E" w:rsidRPr="00EC2764">
        <w:rPr>
          <w:rFonts w:ascii="Times New Roman" w:hAnsi="Times New Roman" w:cs="Times New Roman"/>
        </w:rPr>
        <w:t xml:space="preserve">. </w:t>
      </w:r>
      <w:r w:rsidR="00856DF5" w:rsidRPr="00EC2764">
        <w:rPr>
          <w:rFonts w:ascii="Times New Roman" w:hAnsi="Times New Roman" w:cs="Times New Roman"/>
        </w:rPr>
        <w:t>The main object</w:t>
      </w:r>
      <w:r w:rsidR="00F966CB" w:rsidRPr="00EC2764">
        <w:rPr>
          <w:rFonts w:ascii="Times New Roman" w:hAnsi="Times New Roman" w:cs="Times New Roman"/>
        </w:rPr>
        <w:t>ive</w:t>
      </w:r>
      <w:r w:rsidR="00856DF5" w:rsidRPr="00EC2764">
        <w:rPr>
          <w:rFonts w:ascii="Times New Roman" w:hAnsi="Times New Roman" w:cs="Times New Roman"/>
        </w:rPr>
        <w:t xml:space="preserve"> is to </w:t>
      </w:r>
      <w:r w:rsidR="000E06D3" w:rsidRPr="00EC2764">
        <w:rPr>
          <w:rFonts w:ascii="Times New Roman" w:hAnsi="Times New Roman" w:cs="Times New Roman"/>
        </w:rPr>
        <w:t xml:space="preserve">allow a computer to differentiate between </w:t>
      </w:r>
      <w:r w:rsidR="000E06D3" w:rsidRPr="00EC2764">
        <w:rPr>
          <w:rFonts w:ascii="Times New Roman" w:hAnsi="Times New Roman" w:cs="Times New Roman"/>
          <w:b/>
          <w:bCs/>
        </w:rPr>
        <w:t>aircraft</w:t>
      </w:r>
      <w:r w:rsidR="000E06D3" w:rsidRPr="00EC2764">
        <w:rPr>
          <w:rFonts w:ascii="Times New Roman" w:hAnsi="Times New Roman" w:cs="Times New Roman"/>
        </w:rPr>
        <w:t xml:space="preserve"> and </w:t>
      </w:r>
      <w:r w:rsidR="000E06D3" w:rsidRPr="00EC2764">
        <w:rPr>
          <w:rFonts w:ascii="Times New Roman" w:hAnsi="Times New Roman" w:cs="Times New Roman"/>
          <w:b/>
          <w:bCs/>
        </w:rPr>
        <w:t>ground</w:t>
      </w:r>
      <w:r w:rsidR="000E06D3" w:rsidRPr="00EC2764">
        <w:rPr>
          <w:rFonts w:ascii="Times New Roman" w:hAnsi="Times New Roman" w:cs="Times New Roman"/>
        </w:rPr>
        <w:t xml:space="preserve"> images.</w:t>
      </w:r>
      <w:r w:rsidR="00A14DF1" w:rsidRPr="00EC2764">
        <w:rPr>
          <w:rFonts w:ascii="Times New Roman" w:hAnsi="Times New Roman" w:cs="Times New Roman"/>
        </w:rPr>
        <w:t xml:space="preserve"> This can be broken into several smaller objectives.</w:t>
      </w:r>
    </w:p>
    <w:p w14:paraId="1AC61795" w14:textId="161A49B2" w:rsidR="00A14DF1" w:rsidRPr="00EC2764" w:rsidRDefault="00A14DF1" w:rsidP="008B6EF7">
      <w:pPr>
        <w:pStyle w:val="Heading2"/>
        <w:spacing w:line="240" w:lineRule="auto"/>
        <w:rPr>
          <w:rFonts w:ascii="Times New Roman" w:hAnsi="Times New Roman" w:cs="Times New Roman"/>
        </w:rPr>
      </w:pPr>
      <w:bookmarkStart w:id="58" w:name="_Toc527681424"/>
      <w:bookmarkStart w:id="59" w:name="_Toc7133830"/>
      <w:r w:rsidRPr="00EC2764">
        <w:rPr>
          <w:rFonts w:ascii="Times New Roman" w:hAnsi="Times New Roman" w:cs="Times New Roman"/>
        </w:rPr>
        <w:t xml:space="preserve">Primary </w:t>
      </w:r>
      <w:bookmarkEnd w:id="58"/>
      <w:r w:rsidRPr="00EC2764">
        <w:rPr>
          <w:rFonts w:ascii="Times New Roman" w:hAnsi="Times New Roman" w:cs="Times New Roman"/>
        </w:rPr>
        <w:t>Objectives</w:t>
      </w:r>
      <w:bookmarkEnd w:id="59"/>
    </w:p>
    <w:p w14:paraId="3C836EE5" w14:textId="73A69B15" w:rsidR="00A14DF1" w:rsidRPr="00EC2764" w:rsidRDefault="00A14DF1" w:rsidP="008B6EF7">
      <w:pPr>
        <w:pStyle w:val="ListParagraph"/>
        <w:numPr>
          <w:ilvl w:val="0"/>
          <w:numId w:val="1"/>
        </w:numPr>
        <w:spacing w:line="240" w:lineRule="auto"/>
        <w:rPr>
          <w:rFonts w:ascii="Times New Roman" w:hAnsi="Times New Roman" w:cs="Times New Roman"/>
        </w:rPr>
      </w:pPr>
      <w:r w:rsidRPr="00EC2764">
        <w:rPr>
          <w:rFonts w:ascii="Times New Roman" w:hAnsi="Times New Roman" w:cs="Times New Roman"/>
        </w:rPr>
        <w:t>To gather a set of aircraft and ground images</w:t>
      </w:r>
      <w:r w:rsidR="003D39BB" w:rsidRPr="00EC2764">
        <w:rPr>
          <w:rFonts w:ascii="Times New Roman" w:hAnsi="Times New Roman" w:cs="Times New Roman"/>
        </w:rPr>
        <w:t xml:space="preserve"> to create a training and test set</w:t>
      </w:r>
    </w:p>
    <w:p w14:paraId="1C379113" w14:textId="0CA8B285" w:rsidR="003D39BB" w:rsidRPr="00EC2764" w:rsidRDefault="003D39BB" w:rsidP="008B6EF7">
      <w:pPr>
        <w:pStyle w:val="ListParagraph"/>
        <w:numPr>
          <w:ilvl w:val="0"/>
          <w:numId w:val="1"/>
        </w:numPr>
        <w:spacing w:line="240" w:lineRule="auto"/>
        <w:rPr>
          <w:rFonts w:ascii="Times New Roman" w:hAnsi="Times New Roman" w:cs="Times New Roman"/>
        </w:rPr>
      </w:pPr>
      <w:r w:rsidRPr="00EC2764">
        <w:rPr>
          <w:rFonts w:ascii="Times New Roman" w:hAnsi="Times New Roman" w:cs="Times New Roman"/>
        </w:rPr>
        <w:t>To normalise the training and test set</w:t>
      </w:r>
    </w:p>
    <w:p w14:paraId="10C152E6" w14:textId="0E160B86" w:rsidR="003D39BB" w:rsidRPr="00EC2764" w:rsidRDefault="003D39BB" w:rsidP="008B6EF7">
      <w:pPr>
        <w:pStyle w:val="ListParagraph"/>
        <w:numPr>
          <w:ilvl w:val="0"/>
          <w:numId w:val="3"/>
        </w:numPr>
        <w:spacing w:line="240" w:lineRule="auto"/>
        <w:rPr>
          <w:rFonts w:ascii="Times New Roman" w:hAnsi="Times New Roman" w:cs="Times New Roman"/>
        </w:rPr>
      </w:pPr>
      <w:r w:rsidRPr="00EC2764">
        <w:rPr>
          <w:rFonts w:ascii="Times New Roman" w:hAnsi="Times New Roman" w:cs="Times New Roman"/>
        </w:rPr>
        <w:t>Change the orientation of aircraft to ensure the</w:t>
      </w:r>
      <w:r w:rsidR="00AB2457" w:rsidRPr="00EC2764">
        <w:rPr>
          <w:rFonts w:ascii="Times New Roman" w:hAnsi="Times New Roman" w:cs="Times New Roman"/>
        </w:rPr>
        <w:t>y</w:t>
      </w:r>
      <w:r w:rsidRPr="00EC2764">
        <w:rPr>
          <w:rFonts w:ascii="Times New Roman" w:hAnsi="Times New Roman" w:cs="Times New Roman"/>
        </w:rPr>
        <w:t xml:space="preserve"> face north</w:t>
      </w:r>
    </w:p>
    <w:p w14:paraId="62B5B8BF" w14:textId="3019094E" w:rsidR="003D39BB" w:rsidRPr="00EC2764" w:rsidRDefault="003D39BB" w:rsidP="008B6EF7">
      <w:pPr>
        <w:pStyle w:val="ListParagraph"/>
        <w:numPr>
          <w:ilvl w:val="0"/>
          <w:numId w:val="3"/>
        </w:numPr>
        <w:spacing w:line="240" w:lineRule="auto"/>
        <w:rPr>
          <w:rFonts w:ascii="Times New Roman" w:hAnsi="Times New Roman" w:cs="Times New Roman"/>
        </w:rPr>
      </w:pPr>
      <w:r w:rsidRPr="00EC2764">
        <w:rPr>
          <w:rFonts w:ascii="Times New Roman" w:hAnsi="Times New Roman" w:cs="Times New Roman"/>
        </w:rPr>
        <w:t>Resize the images so they can be pre-processed accurately</w:t>
      </w:r>
    </w:p>
    <w:p w14:paraId="168A3DA5" w14:textId="7EC4C50E" w:rsidR="00A14DF1" w:rsidRPr="00EC2764" w:rsidRDefault="003D39BB" w:rsidP="008B6EF7">
      <w:pPr>
        <w:pStyle w:val="ListParagraph"/>
        <w:numPr>
          <w:ilvl w:val="0"/>
          <w:numId w:val="1"/>
        </w:numPr>
        <w:spacing w:line="240" w:lineRule="auto"/>
        <w:rPr>
          <w:rFonts w:ascii="Times New Roman" w:hAnsi="Times New Roman" w:cs="Times New Roman"/>
        </w:rPr>
      </w:pPr>
      <w:r w:rsidRPr="00EC2764">
        <w:rPr>
          <w:rFonts w:ascii="Times New Roman" w:hAnsi="Times New Roman" w:cs="Times New Roman"/>
        </w:rPr>
        <w:t>To pre-process the training set and label accordingly</w:t>
      </w:r>
    </w:p>
    <w:p w14:paraId="506BA1E1" w14:textId="3FAC221F" w:rsidR="00A14DF1" w:rsidRPr="00EC2764" w:rsidRDefault="00A14DF1" w:rsidP="008B6EF7">
      <w:pPr>
        <w:pStyle w:val="ListParagraph"/>
        <w:numPr>
          <w:ilvl w:val="0"/>
          <w:numId w:val="1"/>
        </w:numPr>
        <w:spacing w:line="240" w:lineRule="auto"/>
        <w:rPr>
          <w:rFonts w:ascii="Times New Roman" w:hAnsi="Times New Roman" w:cs="Times New Roman"/>
        </w:rPr>
      </w:pPr>
      <w:r w:rsidRPr="00EC2764">
        <w:rPr>
          <w:rFonts w:ascii="Times New Roman" w:hAnsi="Times New Roman" w:cs="Times New Roman"/>
        </w:rPr>
        <w:t>T</w:t>
      </w:r>
      <w:r w:rsidR="003D39BB" w:rsidRPr="00EC2764">
        <w:rPr>
          <w:rFonts w:ascii="Times New Roman" w:hAnsi="Times New Roman" w:cs="Times New Roman"/>
        </w:rPr>
        <w:t xml:space="preserve">o </w:t>
      </w:r>
      <w:r w:rsidR="00AB2457" w:rsidRPr="00EC2764">
        <w:rPr>
          <w:rFonts w:ascii="Times New Roman" w:hAnsi="Times New Roman" w:cs="Times New Roman"/>
        </w:rPr>
        <w:t>t</w:t>
      </w:r>
      <w:r w:rsidR="003D39BB" w:rsidRPr="00EC2764">
        <w:rPr>
          <w:rFonts w:ascii="Times New Roman" w:hAnsi="Times New Roman" w:cs="Times New Roman"/>
        </w:rPr>
        <w:t>rain an SVM with the</w:t>
      </w:r>
      <w:r w:rsidR="00AB2457" w:rsidRPr="00EC2764">
        <w:rPr>
          <w:rFonts w:ascii="Times New Roman" w:hAnsi="Times New Roman" w:cs="Times New Roman"/>
        </w:rPr>
        <w:t xml:space="preserve"> t</w:t>
      </w:r>
      <w:r w:rsidR="003D39BB" w:rsidRPr="00EC2764">
        <w:rPr>
          <w:rFonts w:ascii="Times New Roman" w:hAnsi="Times New Roman" w:cs="Times New Roman"/>
        </w:rPr>
        <w:t>raining set</w:t>
      </w:r>
    </w:p>
    <w:p w14:paraId="4C2E24C1" w14:textId="1768DBCC" w:rsidR="00A14DF1" w:rsidRPr="00EC2764" w:rsidRDefault="003D39BB" w:rsidP="008B6EF7">
      <w:pPr>
        <w:pStyle w:val="ListParagraph"/>
        <w:numPr>
          <w:ilvl w:val="0"/>
          <w:numId w:val="1"/>
        </w:numPr>
        <w:spacing w:line="240" w:lineRule="auto"/>
        <w:rPr>
          <w:rFonts w:ascii="Times New Roman" w:hAnsi="Times New Roman" w:cs="Times New Roman"/>
        </w:rPr>
      </w:pPr>
      <w:r w:rsidRPr="00EC2764">
        <w:rPr>
          <w:rFonts w:ascii="Times New Roman" w:hAnsi="Times New Roman" w:cs="Times New Roman"/>
        </w:rPr>
        <w:t>T</w:t>
      </w:r>
      <w:r w:rsidR="00F966CB" w:rsidRPr="00EC2764">
        <w:rPr>
          <w:rFonts w:ascii="Times New Roman" w:hAnsi="Times New Roman" w:cs="Times New Roman"/>
        </w:rPr>
        <w:t>o test the SVM with</w:t>
      </w:r>
      <w:r w:rsidRPr="00EC2764">
        <w:rPr>
          <w:rFonts w:ascii="Times New Roman" w:hAnsi="Times New Roman" w:cs="Times New Roman"/>
        </w:rPr>
        <w:t xml:space="preserve"> the test set</w:t>
      </w:r>
    </w:p>
    <w:p w14:paraId="4F5B1D94" w14:textId="50C3CB53" w:rsidR="003D39BB" w:rsidRPr="00EC2764" w:rsidRDefault="00D135C3" w:rsidP="008B6EF7">
      <w:pPr>
        <w:pStyle w:val="ListParagraph"/>
        <w:numPr>
          <w:ilvl w:val="0"/>
          <w:numId w:val="4"/>
        </w:numPr>
        <w:spacing w:line="240" w:lineRule="auto"/>
        <w:rPr>
          <w:rFonts w:ascii="Times New Roman" w:hAnsi="Times New Roman" w:cs="Times New Roman"/>
        </w:rPr>
      </w:pPr>
      <w:r w:rsidRPr="00EC2764">
        <w:rPr>
          <w:rFonts w:ascii="Times New Roman" w:hAnsi="Times New Roman" w:cs="Times New Roman"/>
        </w:rPr>
        <w:t>Further o</w:t>
      </w:r>
      <w:r w:rsidR="00F966CB" w:rsidRPr="00EC2764">
        <w:rPr>
          <w:rFonts w:ascii="Times New Roman" w:hAnsi="Times New Roman" w:cs="Times New Roman"/>
        </w:rPr>
        <w:t>ptimi</w:t>
      </w:r>
      <w:r w:rsidRPr="00EC2764">
        <w:rPr>
          <w:rFonts w:ascii="Times New Roman" w:hAnsi="Times New Roman" w:cs="Times New Roman"/>
        </w:rPr>
        <w:t>se the SVM by tuning decision boundaries</w:t>
      </w:r>
    </w:p>
    <w:p w14:paraId="09D832CE" w14:textId="7F23D671" w:rsidR="00D135C3" w:rsidRPr="00EC2764" w:rsidRDefault="00D135C3" w:rsidP="008B6EF7">
      <w:pPr>
        <w:pStyle w:val="ListParagraph"/>
        <w:numPr>
          <w:ilvl w:val="0"/>
          <w:numId w:val="4"/>
        </w:numPr>
        <w:spacing w:line="240" w:lineRule="auto"/>
        <w:rPr>
          <w:rFonts w:ascii="Times New Roman" w:hAnsi="Times New Roman" w:cs="Times New Roman"/>
        </w:rPr>
      </w:pPr>
      <w:r w:rsidRPr="00EC2764">
        <w:rPr>
          <w:rFonts w:ascii="Times New Roman" w:hAnsi="Times New Roman" w:cs="Times New Roman"/>
        </w:rPr>
        <w:t xml:space="preserve">Cross-validate the training set </w:t>
      </w:r>
      <w:bookmarkStart w:id="60" w:name="_Toc527681425"/>
    </w:p>
    <w:p w14:paraId="1CE6A743" w14:textId="5DC89ED3" w:rsidR="00D135C3" w:rsidRPr="00EC2764" w:rsidRDefault="00D135C3" w:rsidP="008B6EF7">
      <w:pPr>
        <w:pStyle w:val="ListParagraph"/>
        <w:numPr>
          <w:ilvl w:val="0"/>
          <w:numId w:val="1"/>
        </w:numPr>
        <w:spacing w:line="240" w:lineRule="auto"/>
        <w:rPr>
          <w:rFonts w:ascii="Times New Roman" w:hAnsi="Times New Roman" w:cs="Times New Roman"/>
        </w:rPr>
      </w:pPr>
      <w:r w:rsidRPr="00EC2764">
        <w:rPr>
          <w:rFonts w:ascii="Times New Roman" w:hAnsi="Times New Roman" w:cs="Times New Roman"/>
        </w:rPr>
        <w:t>Display results of classification to user</w:t>
      </w:r>
    </w:p>
    <w:p w14:paraId="09352926" w14:textId="49A5D1FB" w:rsidR="00D135C3" w:rsidRPr="00EC2764" w:rsidRDefault="00D135C3" w:rsidP="008B6EF7">
      <w:pPr>
        <w:spacing w:line="240" w:lineRule="auto"/>
        <w:rPr>
          <w:rFonts w:ascii="Times New Roman" w:hAnsi="Times New Roman" w:cs="Times New Roman"/>
        </w:rPr>
      </w:pPr>
      <w:r w:rsidRPr="00EC2764">
        <w:rPr>
          <w:rFonts w:ascii="Times New Roman" w:hAnsi="Times New Roman" w:cs="Times New Roman"/>
        </w:rPr>
        <w:t>Assuming all primary objectives are completed successfully, additional objectives are to be attempted</w:t>
      </w:r>
      <w:r w:rsidR="00AB2457" w:rsidRPr="00EC2764">
        <w:rPr>
          <w:rFonts w:ascii="Times New Roman" w:hAnsi="Times New Roman" w:cs="Times New Roman"/>
        </w:rPr>
        <w:t>.</w:t>
      </w:r>
    </w:p>
    <w:p w14:paraId="0044C6C1" w14:textId="676E3445" w:rsidR="00A14DF1" w:rsidRPr="00EC2764" w:rsidRDefault="00A14DF1" w:rsidP="008B6EF7">
      <w:pPr>
        <w:pStyle w:val="Heading2"/>
        <w:spacing w:line="240" w:lineRule="auto"/>
        <w:rPr>
          <w:rFonts w:ascii="Times New Roman" w:hAnsi="Times New Roman" w:cs="Times New Roman"/>
        </w:rPr>
      </w:pPr>
      <w:bookmarkStart w:id="61" w:name="_Toc7133831"/>
      <w:r w:rsidRPr="00EC2764">
        <w:rPr>
          <w:rFonts w:ascii="Times New Roman" w:hAnsi="Times New Roman" w:cs="Times New Roman"/>
        </w:rPr>
        <w:t>Additional goals</w:t>
      </w:r>
      <w:bookmarkEnd w:id="60"/>
      <w:bookmarkEnd w:id="61"/>
    </w:p>
    <w:p w14:paraId="375A0E0C" w14:textId="43D01E99" w:rsidR="00F966CB" w:rsidRPr="00EC2764" w:rsidRDefault="00F966CB" w:rsidP="008B6EF7">
      <w:pPr>
        <w:pStyle w:val="ListParagraph"/>
        <w:numPr>
          <w:ilvl w:val="0"/>
          <w:numId w:val="2"/>
        </w:numPr>
        <w:spacing w:line="240" w:lineRule="auto"/>
        <w:rPr>
          <w:rFonts w:ascii="Times New Roman" w:hAnsi="Times New Roman" w:cs="Times New Roman"/>
        </w:rPr>
      </w:pPr>
      <w:r w:rsidRPr="00EC2764">
        <w:rPr>
          <w:rFonts w:ascii="Times New Roman" w:hAnsi="Times New Roman" w:cs="Times New Roman"/>
        </w:rPr>
        <w:t xml:space="preserve">To attempt </w:t>
      </w:r>
      <w:r w:rsidR="00D135C3" w:rsidRPr="00EC2764">
        <w:rPr>
          <w:rFonts w:ascii="Times New Roman" w:hAnsi="Times New Roman" w:cs="Times New Roman"/>
        </w:rPr>
        <w:t>to recognise aircraft in a large</w:t>
      </w:r>
      <w:r w:rsidRPr="00EC2764">
        <w:rPr>
          <w:rFonts w:ascii="Times New Roman" w:hAnsi="Times New Roman" w:cs="Times New Roman"/>
        </w:rPr>
        <w:t xml:space="preserve"> image </w:t>
      </w:r>
      <w:r w:rsidR="00D135C3" w:rsidRPr="00EC2764">
        <w:rPr>
          <w:rFonts w:ascii="Times New Roman" w:hAnsi="Times New Roman" w:cs="Times New Roman"/>
        </w:rPr>
        <w:t xml:space="preserve">using user defined search criteria </w:t>
      </w:r>
      <w:r w:rsidRPr="00EC2764">
        <w:rPr>
          <w:rFonts w:ascii="Times New Roman" w:hAnsi="Times New Roman" w:cs="Times New Roman"/>
        </w:rPr>
        <w:t xml:space="preserve">and show </w:t>
      </w:r>
      <w:r w:rsidR="00D135C3" w:rsidRPr="00EC2764">
        <w:rPr>
          <w:rFonts w:ascii="Times New Roman" w:hAnsi="Times New Roman" w:cs="Times New Roman"/>
        </w:rPr>
        <w:t xml:space="preserve">aircraft locations to </w:t>
      </w:r>
      <w:r w:rsidR="006B272A" w:rsidRPr="00EC2764">
        <w:rPr>
          <w:rFonts w:ascii="Times New Roman" w:hAnsi="Times New Roman" w:cs="Times New Roman"/>
        </w:rPr>
        <w:t xml:space="preserve">the </w:t>
      </w:r>
      <w:r w:rsidR="00D135C3" w:rsidRPr="00EC2764">
        <w:rPr>
          <w:rFonts w:ascii="Times New Roman" w:hAnsi="Times New Roman" w:cs="Times New Roman"/>
        </w:rPr>
        <w:t xml:space="preserve">user after </w:t>
      </w:r>
      <w:r w:rsidR="006B272A" w:rsidRPr="00EC2764">
        <w:rPr>
          <w:rFonts w:ascii="Times New Roman" w:hAnsi="Times New Roman" w:cs="Times New Roman"/>
        </w:rPr>
        <w:t xml:space="preserve">the </w:t>
      </w:r>
      <w:r w:rsidR="00D135C3" w:rsidRPr="00EC2764">
        <w:rPr>
          <w:rFonts w:ascii="Times New Roman" w:hAnsi="Times New Roman" w:cs="Times New Roman"/>
        </w:rPr>
        <w:t>search is completed</w:t>
      </w:r>
    </w:p>
    <w:p w14:paraId="42A1490F" w14:textId="51EF9625" w:rsidR="00B73D45" w:rsidRPr="00EC2764" w:rsidRDefault="00B73D45" w:rsidP="008B6EF7">
      <w:pPr>
        <w:pStyle w:val="ListParagraph"/>
        <w:numPr>
          <w:ilvl w:val="0"/>
          <w:numId w:val="2"/>
        </w:numPr>
        <w:spacing w:line="240" w:lineRule="auto"/>
        <w:rPr>
          <w:rFonts w:ascii="Times New Roman" w:hAnsi="Times New Roman" w:cs="Times New Roman"/>
        </w:rPr>
      </w:pPr>
      <w:r w:rsidRPr="00EC2764">
        <w:rPr>
          <w:rFonts w:ascii="Times New Roman" w:hAnsi="Times New Roman" w:cs="Times New Roman"/>
        </w:rPr>
        <w:t xml:space="preserve">To generate heat maps of large images to identify </w:t>
      </w:r>
      <w:r w:rsidR="00CA5D19" w:rsidRPr="00EC2764">
        <w:rPr>
          <w:rFonts w:ascii="Times New Roman" w:hAnsi="Times New Roman" w:cs="Times New Roman"/>
        </w:rPr>
        <w:t xml:space="preserve">areas with a probability of containing </w:t>
      </w:r>
      <w:r w:rsidR="00BF7AB3" w:rsidRPr="00EC2764">
        <w:rPr>
          <w:rFonts w:ascii="Times New Roman" w:hAnsi="Times New Roman" w:cs="Times New Roman"/>
        </w:rPr>
        <w:t>aircraft</w:t>
      </w:r>
    </w:p>
    <w:p w14:paraId="69898053" w14:textId="7481DE7D" w:rsidR="00A14DF1" w:rsidRPr="00EC2764" w:rsidRDefault="00A14DF1" w:rsidP="008B6EF7">
      <w:pPr>
        <w:pStyle w:val="ListParagraph"/>
        <w:numPr>
          <w:ilvl w:val="0"/>
          <w:numId w:val="2"/>
        </w:numPr>
        <w:spacing w:line="240" w:lineRule="auto"/>
        <w:rPr>
          <w:rFonts w:ascii="Times New Roman" w:hAnsi="Times New Roman" w:cs="Times New Roman"/>
        </w:rPr>
      </w:pPr>
      <w:r w:rsidRPr="00EC2764">
        <w:rPr>
          <w:rFonts w:ascii="Times New Roman" w:hAnsi="Times New Roman" w:cs="Times New Roman"/>
        </w:rPr>
        <w:t>To attempt to recognise non-commercial aircraft such as private aircraft and helicopters</w:t>
      </w:r>
    </w:p>
    <w:p w14:paraId="12E0B4D5" w14:textId="77777777" w:rsidR="0091659B" w:rsidRPr="00EC2764" w:rsidRDefault="006A6C2C" w:rsidP="008B6EF7">
      <w:pPr>
        <w:spacing w:line="240" w:lineRule="auto"/>
        <w:rPr>
          <w:rFonts w:ascii="Times New Roman" w:hAnsi="Times New Roman" w:cs="Times New Roman"/>
        </w:rPr>
      </w:pPr>
      <w:r w:rsidRPr="00EC2764">
        <w:rPr>
          <w:rFonts w:ascii="Times New Roman" w:hAnsi="Times New Roman" w:cs="Times New Roman"/>
        </w:rPr>
        <w:t xml:space="preserve">Once all goals have been completed, a software program with realistic uses should </w:t>
      </w:r>
      <w:r w:rsidR="00C62892" w:rsidRPr="00EC2764">
        <w:rPr>
          <w:rFonts w:ascii="Times New Roman" w:hAnsi="Times New Roman" w:cs="Times New Roman"/>
        </w:rPr>
        <w:t>be established. The training set can be varied to identify additional vehicles or identify completely different objects.</w:t>
      </w:r>
    </w:p>
    <w:p w14:paraId="36E2234C" w14:textId="57060FC9" w:rsidR="00E53D1E" w:rsidRPr="00EC2764" w:rsidRDefault="0091659B" w:rsidP="008B6EF7">
      <w:pPr>
        <w:spacing w:line="240" w:lineRule="auto"/>
        <w:rPr>
          <w:rFonts w:ascii="Times New Roman" w:hAnsi="Times New Roman" w:cs="Times New Roman"/>
        </w:rPr>
      </w:pPr>
      <w:r w:rsidRPr="00EC2764">
        <w:rPr>
          <w:rFonts w:ascii="Times New Roman" w:hAnsi="Times New Roman" w:cs="Times New Roman"/>
        </w:rPr>
        <w:t>This project is</w:t>
      </w:r>
      <w:r w:rsidR="00AB2457" w:rsidRPr="00EC2764">
        <w:rPr>
          <w:rFonts w:ascii="Times New Roman" w:hAnsi="Times New Roman" w:cs="Times New Roman"/>
        </w:rPr>
        <w:t xml:space="preserve"> an opportunity </w:t>
      </w:r>
      <w:r w:rsidRPr="00EC2764">
        <w:rPr>
          <w:rFonts w:ascii="Times New Roman" w:hAnsi="Times New Roman" w:cs="Times New Roman"/>
        </w:rPr>
        <w:t>for me to research and understand Machine learning. Machine learning is a topic often frowned upon by the media and therefore also by</w:t>
      </w:r>
      <w:r w:rsidR="001339DF" w:rsidRPr="00EC2764">
        <w:rPr>
          <w:rFonts w:ascii="Times New Roman" w:hAnsi="Times New Roman" w:cs="Times New Roman"/>
        </w:rPr>
        <w:t xml:space="preserve"> the</w:t>
      </w:r>
      <w:r w:rsidRPr="00EC2764">
        <w:rPr>
          <w:rFonts w:ascii="Times New Roman" w:hAnsi="Times New Roman" w:cs="Times New Roman"/>
        </w:rPr>
        <w:t xml:space="preserve"> public</w:t>
      </w:r>
      <w:r w:rsidR="00AB2457" w:rsidRPr="00EC2764">
        <w:rPr>
          <w:rFonts w:ascii="Times New Roman" w:hAnsi="Times New Roman" w:cs="Times New Roman"/>
        </w:rPr>
        <w:t>. I</w:t>
      </w:r>
      <w:r w:rsidRPr="00EC2764">
        <w:rPr>
          <w:rFonts w:ascii="Times New Roman" w:hAnsi="Times New Roman" w:cs="Times New Roman"/>
        </w:rPr>
        <w:t>t has been depicted in the past as</w:t>
      </w:r>
      <w:r w:rsidR="00E53D1E" w:rsidRPr="00EC2764">
        <w:rPr>
          <w:rFonts w:ascii="Times New Roman" w:hAnsi="Times New Roman" w:cs="Times New Roman"/>
        </w:rPr>
        <w:t xml:space="preserve"> a dangerous topic to develop.</w:t>
      </w:r>
    </w:p>
    <w:p w14:paraId="588B7CDC" w14:textId="10C6F2B4" w:rsidR="00EE7715" w:rsidRPr="00EC2764" w:rsidRDefault="00EE7715" w:rsidP="008B6EF7">
      <w:pPr>
        <w:spacing w:line="240" w:lineRule="auto"/>
        <w:rPr>
          <w:rFonts w:ascii="Times New Roman" w:hAnsi="Times New Roman" w:cs="Times New Roman"/>
        </w:rPr>
      </w:pPr>
      <w:r w:rsidRPr="00EC2764">
        <w:rPr>
          <w:rFonts w:ascii="Times New Roman" w:hAnsi="Times New Roman" w:cs="Times New Roman"/>
        </w:rPr>
        <w:br w:type="page"/>
      </w:r>
    </w:p>
    <w:p w14:paraId="22EA09A9" w14:textId="5B9D9AA7" w:rsidR="00D25D13" w:rsidRPr="00EC2764" w:rsidRDefault="00BE13C7" w:rsidP="00BE13C7">
      <w:pPr>
        <w:pStyle w:val="Heading1"/>
        <w:spacing w:line="240" w:lineRule="auto"/>
        <w:rPr>
          <w:rFonts w:ascii="Times New Roman" w:hAnsi="Times New Roman" w:cs="Times New Roman"/>
        </w:rPr>
      </w:pPr>
      <w:bookmarkStart w:id="62" w:name="_Toc7133832"/>
      <w:r w:rsidRPr="00EC2764">
        <w:rPr>
          <w:rFonts w:ascii="Times New Roman" w:hAnsi="Times New Roman" w:cs="Times New Roman"/>
        </w:rPr>
        <w:lastRenderedPageBreak/>
        <w:t>2. </w:t>
      </w:r>
      <w:r w:rsidR="00B7203B" w:rsidRPr="00EC2764">
        <w:rPr>
          <w:rFonts w:ascii="Times New Roman" w:hAnsi="Times New Roman" w:cs="Times New Roman"/>
        </w:rPr>
        <w:t>Methods</w:t>
      </w:r>
      <w:bookmarkEnd w:id="62"/>
    </w:p>
    <w:p w14:paraId="1D307028" w14:textId="30D2B26E" w:rsidR="00CE20BD" w:rsidRPr="00EC2764" w:rsidRDefault="00E53D1E" w:rsidP="008B6EF7">
      <w:pPr>
        <w:pStyle w:val="Heading2"/>
        <w:spacing w:line="240" w:lineRule="auto"/>
        <w:rPr>
          <w:rFonts w:ascii="Times New Roman" w:hAnsi="Times New Roman" w:cs="Times New Roman"/>
        </w:rPr>
      </w:pPr>
      <w:bookmarkStart w:id="63" w:name="_Toc7133833"/>
      <w:r w:rsidRPr="00EC2764">
        <w:rPr>
          <w:rFonts w:ascii="Times New Roman" w:hAnsi="Times New Roman" w:cs="Times New Roman"/>
        </w:rPr>
        <w:t xml:space="preserve">2.1 </w:t>
      </w:r>
      <w:r w:rsidR="003C04A6" w:rsidRPr="00EC2764">
        <w:rPr>
          <w:rFonts w:ascii="Times New Roman" w:hAnsi="Times New Roman" w:cs="Times New Roman"/>
        </w:rPr>
        <w:t>Internal and External Libraries</w:t>
      </w:r>
      <w:bookmarkEnd w:id="63"/>
    </w:p>
    <w:p w14:paraId="0CEBC389" w14:textId="6DCF5EE0" w:rsidR="00EC4F41" w:rsidRPr="00EC2764" w:rsidRDefault="00EA4A8A" w:rsidP="008B6EF7">
      <w:pPr>
        <w:spacing w:line="240" w:lineRule="auto"/>
        <w:rPr>
          <w:rFonts w:ascii="Times New Roman" w:hAnsi="Times New Roman" w:cs="Times New Roman"/>
        </w:rPr>
      </w:pPr>
      <w:r w:rsidRPr="00EC2764">
        <w:rPr>
          <w:rFonts w:ascii="Times New Roman" w:hAnsi="Times New Roman" w:cs="Times New Roman"/>
        </w:rPr>
        <w:t xml:space="preserve">During </w:t>
      </w:r>
      <w:r w:rsidR="00D135C3" w:rsidRPr="00EC2764">
        <w:rPr>
          <w:rFonts w:ascii="Times New Roman" w:hAnsi="Times New Roman" w:cs="Times New Roman"/>
        </w:rPr>
        <w:t>th</w:t>
      </w:r>
      <w:r w:rsidR="00AB2457" w:rsidRPr="00EC2764">
        <w:rPr>
          <w:rFonts w:ascii="Times New Roman" w:hAnsi="Times New Roman" w:cs="Times New Roman"/>
        </w:rPr>
        <w:t>is</w:t>
      </w:r>
      <w:r w:rsidRPr="00EC2764">
        <w:rPr>
          <w:rFonts w:ascii="Times New Roman" w:hAnsi="Times New Roman" w:cs="Times New Roman"/>
        </w:rPr>
        <w:t xml:space="preserve"> project, I have used a variety of libraries to aid the completion of </w:t>
      </w:r>
      <w:r w:rsidR="003C04A6" w:rsidRPr="00EC2764">
        <w:rPr>
          <w:rFonts w:ascii="Times New Roman" w:hAnsi="Times New Roman" w:cs="Times New Roman"/>
        </w:rPr>
        <w:t xml:space="preserve">the </w:t>
      </w:r>
      <w:r w:rsidR="006B272A" w:rsidRPr="00EC2764">
        <w:rPr>
          <w:rFonts w:ascii="Times New Roman" w:hAnsi="Times New Roman" w:cs="Times New Roman"/>
        </w:rPr>
        <w:t>aims and objectives of the project</w:t>
      </w:r>
      <w:r w:rsidR="003C04A6" w:rsidRPr="00EC2764">
        <w:rPr>
          <w:rFonts w:ascii="Times New Roman" w:hAnsi="Times New Roman" w:cs="Times New Roman"/>
        </w:rPr>
        <w:t>.</w:t>
      </w:r>
      <w:r w:rsidRPr="00EC2764">
        <w:rPr>
          <w:rFonts w:ascii="Times New Roman" w:hAnsi="Times New Roman" w:cs="Times New Roman"/>
        </w:rPr>
        <w:t xml:space="preserve"> </w:t>
      </w:r>
      <w:r w:rsidR="003C04A6" w:rsidRPr="00EC2764">
        <w:rPr>
          <w:rFonts w:ascii="Times New Roman" w:hAnsi="Times New Roman" w:cs="Times New Roman"/>
        </w:rPr>
        <w:t>Writing</w:t>
      </w:r>
      <w:r w:rsidRPr="00EC2764">
        <w:rPr>
          <w:rFonts w:ascii="Times New Roman" w:hAnsi="Times New Roman" w:cs="Times New Roman"/>
        </w:rPr>
        <w:t xml:space="preserve"> code to support </w:t>
      </w:r>
      <w:r w:rsidR="00F758B3" w:rsidRPr="00EC2764">
        <w:rPr>
          <w:rFonts w:ascii="Times New Roman" w:hAnsi="Times New Roman" w:cs="Times New Roman"/>
        </w:rPr>
        <w:t xml:space="preserve">all functionality provided by </w:t>
      </w:r>
      <w:r w:rsidR="006B272A" w:rsidRPr="00EC2764">
        <w:rPr>
          <w:rFonts w:ascii="Times New Roman" w:hAnsi="Times New Roman" w:cs="Times New Roman"/>
        </w:rPr>
        <w:t xml:space="preserve">the </w:t>
      </w:r>
      <w:r w:rsidR="00F758B3" w:rsidRPr="00EC2764">
        <w:rPr>
          <w:rFonts w:ascii="Times New Roman" w:hAnsi="Times New Roman" w:cs="Times New Roman"/>
        </w:rPr>
        <w:t>product</w:t>
      </w:r>
      <w:r w:rsidRPr="00EC2764">
        <w:rPr>
          <w:rFonts w:ascii="Times New Roman" w:hAnsi="Times New Roman" w:cs="Times New Roman"/>
        </w:rPr>
        <w:t xml:space="preserve"> would be </w:t>
      </w:r>
      <w:r w:rsidR="00F758B3" w:rsidRPr="00EC2764">
        <w:rPr>
          <w:rFonts w:ascii="Times New Roman" w:hAnsi="Times New Roman" w:cs="Times New Roman"/>
        </w:rPr>
        <w:t>very difficult to</w:t>
      </w:r>
      <w:r w:rsidR="00327FD4" w:rsidRPr="00EC2764">
        <w:rPr>
          <w:rFonts w:ascii="Times New Roman" w:hAnsi="Times New Roman" w:cs="Times New Roman"/>
        </w:rPr>
        <w:t xml:space="preserve"> </w:t>
      </w:r>
      <w:r w:rsidR="00F758B3" w:rsidRPr="00EC2764">
        <w:rPr>
          <w:rFonts w:ascii="Times New Roman" w:hAnsi="Times New Roman" w:cs="Times New Roman"/>
        </w:rPr>
        <w:t>achieve</w:t>
      </w:r>
      <w:r w:rsidR="003C04A6" w:rsidRPr="00EC2764">
        <w:rPr>
          <w:rFonts w:ascii="Times New Roman" w:hAnsi="Times New Roman" w:cs="Times New Roman"/>
        </w:rPr>
        <w:t xml:space="preserve"> in t</w:t>
      </w:r>
      <w:r w:rsidRPr="00EC2764">
        <w:rPr>
          <w:rFonts w:ascii="Times New Roman" w:hAnsi="Times New Roman" w:cs="Times New Roman"/>
        </w:rPr>
        <w:t>he tight timescale given.</w:t>
      </w:r>
    </w:p>
    <w:p w14:paraId="3EE56F8C" w14:textId="594CE25B" w:rsidR="00EC4F41" w:rsidRPr="00EC2764" w:rsidRDefault="00EC4F41" w:rsidP="008B6EF7">
      <w:pPr>
        <w:spacing w:line="240" w:lineRule="auto"/>
        <w:rPr>
          <w:rFonts w:ascii="Times New Roman" w:hAnsi="Times New Roman" w:cs="Times New Roman"/>
        </w:rPr>
      </w:pPr>
      <w:r w:rsidRPr="00EC2764">
        <w:rPr>
          <w:rFonts w:ascii="Times New Roman" w:hAnsi="Times New Roman" w:cs="Times New Roman"/>
        </w:rPr>
        <w:t xml:space="preserve">The language I have chosen for this project is </w:t>
      </w:r>
      <w:r w:rsidR="005A55E3" w:rsidRPr="00EC2764">
        <w:rPr>
          <w:rFonts w:ascii="Times New Roman" w:hAnsi="Times New Roman" w:cs="Times New Roman"/>
        </w:rPr>
        <w:t>P</w:t>
      </w:r>
      <w:r w:rsidRPr="00EC2764">
        <w:rPr>
          <w:rFonts w:ascii="Times New Roman" w:hAnsi="Times New Roman" w:cs="Times New Roman"/>
        </w:rPr>
        <w:t>ython as it has a large range of image processing libraries available</w:t>
      </w:r>
      <w:r w:rsidR="00AB2457" w:rsidRPr="00EC2764">
        <w:rPr>
          <w:rFonts w:ascii="Times New Roman" w:hAnsi="Times New Roman" w:cs="Times New Roman"/>
        </w:rPr>
        <w:t xml:space="preserve">. Therefore, it </w:t>
      </w:r>
      <w:r w:rsidR="001C6621" w:rsidRPr="00EC2764">
        <w:rPr>
          <w:rFonts w:ascii="Times New Roman" w:hAnsi="Times New Roman" w:cs="Times New Roman"/>
        </w:rPr>
        <w:t>offers a wide range of features such as object orientation</w:t>
      </w:r>
      <w:r w:rsidR="00AB2457" w:rsidRPr="00EC2764">
        <w:rPr>
          <w:rFonts w:ascii="Times New Roman" w:hAnsi="Times New Roman" w:cs="Times New Roman"/>
        </w:rPr>
        <w:t xml:space="preserve"> and detection</w:t>
      </w:r>
      <w:r w:rsidR="00B73D45" w:rsidRPr="00EC2764">
        <w:rPr>
          <w:rFonts w:ascii="Times New Roman" w:hAnsi="Times New Roman" w:cs="Times New Roman"/>
        </w:rPr>
        <w:t xml:space="preserve">. </w:t>
      </w:r>
      <w:r w:rsidR="00F758B3" w:rsidRPr="00EC2764">
        <w:rPr>
          <w:rFonts w:ascii="Times New Roman" w:hAnsi="Times New Roman" w:cs="Times New Roman"/>
        </w:rPr>
        <w:t xml:space="preserve">Internal libraries come as </w:t>
      </w:r>
      <w:r w:rsidR="00AB2457" w:rsidRPr="00EC2764">
        <w:rPr>
          <w:rFonts w:ascii="Times New Roman" w:hAnsi="Times New Roman" w:cs="Times New Roman"/>
        </w:rPr>
        <w:t xml:space="preserve">a </w:t>
      </w:r>
      <w:r w:rsidR="00F758B3" w:rsidRPr="00EC2764">
        <w:rPr>
          <w:rFonts w:ascii="Times New Roman" w:hAnsi="Times New Roman" w:cs="Times New Roman"/>
        </w:rPr>
        <w:t>standard with the python package whereas external libraries are developed by third parties.</w:t>
      </w:r>
      <w:r w:rsidR="00684F15" w:rsidRPr="00EC2764">
        <w:rPr>
          <w:rFonts w:ascii="Times New Roman" w:hAnsi="Times New Roman" w:cs="Times New Roman"/>
        </w:rPr>
        <w:t xml:space="preserve"> All </w:t>
      </w:r>
      <w:r w:rsidR="00EB2AD8" w:rsidRPr="00EC2764">
        <w:rPr>
          <w:rFonts w:ascii="Times New Roman" w:hAnsi="Times New Roman" w:cs="Times New Roman"/>
        </w:rPr>
        <w:t>third-party</w:t>
      </w:r>
      <w:r w:rsidR="00684F15" w:rsidRPr="00EC2764">
        <w:rPr>
          <w:rFonts w:ascii="Times New Roman" w:hAnsi="Times New Roman" w:cs="Times New Roman"/>
        </w:rPr>
        <w:t xml:space="preserve"> libraries used during this project are used in accordance </w:t>
      </w:r>
      <w:r w:rsidR="006B272A" w:rsidRPr="00EC2764">
        <w:rPr>
          <w:rFonts w:ascii="Times New Roman" w:hAnsi="Times New Roman" w:cs="Times New Roman"/>
        </w:rPr>
        <w:t>with</w:t>
      </w:r>
      <w:r w:rsidR="00684F15" w:rsidRPr="00EC2764">
        <w:rPr>
          <w:rFonts w:ascii="Times New Roman" w:hAnsi="Times New Roman" w:cs="Times New Roman"/>
        </w:rPr>
        <w:t xml:space="preserve"> licensing laws and agreements laid out in </w:t>
      </w:r>
      <w:r w:rsidR="00F51561" w:rsidRPr="00EC2764">
        <w:rPr>
          <w:rFonts w:ascii="Times New Roman" w:hAnsi="Times New Roman" w:cs="Times New Roman"/>
        </w:rPr>
        <w:t>their</w:t>
      </w:r>
      <w:r w:rsidR="00684F15" w:rsidRPr="00EC2764">
        <w:rPr>
          <w:rFonts w:ascii="Times New Roman" w:hAnsi="Times New Roman" w:cs="Times New Roman"/>
        </w:rPr>
        <w:t xml:space="preserve"> terms and conditions.</w:t>
      </w:r>
      <w:r w:rsidR="005A55E3" w:rsidRPr="00EC2764">
        <w:rPr>
          <w:rFonts w:ascii="Times New Roman" w:hAnsi="Times New Roman" w:cs="Times New Roman"/>
        </w:rPr>
        <w:t xml:space="preserve"> This is further discussed in </w:t>
      </w:r>
      <w:r w:rsidR="00AB2457" w:rsidRPr="00EC2764">
        <w:rPr>
          <w:rFonts w:ascii="Times New Roman" w:hAnsi="Times New Roman" w:cs="Times New Roman"/>
        </w:rPr>
        <w:t xml:space="preserve">chapter </w:t>
      </w:r>
      <w:r w:rsidR="00CA53A0" w:rsidRPr="00EC2764">
        <w:rPr>
          <w:rFonts w:ascii="Times New Roman" w:hAnsi="Times New Roman" w:cs="Times New Roman"/>
        </w:rPr>
        <w:t>4</w:t>
      </w:r>
      <w:r w:rsidR="00AB2457" w:rsidRPr="00EC2764">
        <w:rPr>
          <w:rFonts w:ascii="Times New Roman" w:hAnsi="Times New Roman" w:cs="Times New Roman"/>
        </w:rPr>
        <w:t>.</w:t>
      </w:r>
      <w:r w:rsidR="005A55E3" w:rsidRPr="00EC2764">
        <w:rPr>
          <w:rFonts w:ascii="Times New Roman" w:hAnsi="Times New Roman" w:cs="Times New Roman"/>
        </w:rPr>
        <w:t xml:space="preserve"> </w:t>
      </w:r>
    </w:p>
    <w:p w14:paraId="7FB6CCE1" w14:textId="49354921" w:rsidR="003C04A6" w:rsidRPr="00EC2764" w:rsidRDefault="003C04A6" w:rsidP="008B6EF7">
      <w:pPr>
        <w:pStyle w:val="Heading4"/>
        <w:spacing w:line="240" w:lineRule="auto"/>
        <w:rPr>
          <w:rFonts w:ascii="Times New Roman" w:hAnsi="Times New Roman" w:cs="Times New Roman"/>
        </w:rPr>
      </w:pPr>
      <w:r w:rsidRPr="00EC2764">
        <w:rPr>
          <w:rFonts w:ascii="Times New Roman" w:hAnsi="Times New Roman" w:cs="Times New Roman"/>
        </w:rPr>
        <w:t>OpenCV</w:t>
      </w:r>
    </w:p>
    <w:p w14:paraId="40479C66" w14:textId="6F7FCDC8" w:rsidR="00EA4A8A" w:rsidRPr="00EC2764" w:rsidRDefault="00EA4A8A" w:rsidP="008B6EF7">
      <w:pPr>
        <w:spacing w:line="240" w:lineRule="auto"/>
        <w:rPr>
          <w:rFonts w:ascii="Times New Roman" w:hAnsi="Times New Roman" w:cs="Times New Roman"/>
        </w:rPr>
      </w:pPr>
      <w:r w:rsidRPr="00EC2764">
        <w:rPr>
          <w:rFonts w:ascii="Times New Roman" w:hAnsi="Times New Roman" w:cs="Times New Roman"/>
        </w:rPr>
        <w:t xml:space="preserve">The library used to </w:t>
      </w:r>
      <w:r w:rsidR="003C04A6" w:rsidRPr="00EC2764">
        <w:rPr>
          <w:rFonts w:ascii="Times New Roman" w:hAnsi="Times New Roman" w:cs="Times New Roman"/>
        </w:rPr>
        <w:t>read</w:t>
      </w:r>
      <w:r w:rsidRPr="00EC2764">
        <w:rPr>
          <w:rFonts w:ascii="Times New Roman" w:hAnsi="Times New Roman" w:cs="Times New Roman"/>
        </w:rPr>
        <w:t xml:space="preserve"> images from PNG format to </w:t>
      </w:r>
      <w:r w:rsidR="00F758B3" w:rsidRPr="00EC2764">
        <w:rPr>
          <w:rFonts w:ascii="Times New Roman" w:hAnsi="Times New Roman" w:cs="Times New Roman"/>
        </w:rPr>
        <w:t>NumPy</w:t>
      </w:r>
      <w:r w:rsidRPr="00EC2764">
        <w:rPr>
          <w:rFonts w:ascii="Times New Roman" w:hAnsi="Times New Roman" w:cs="Times New Roman"/>
        </w:rPr>
        <w:t xml:space="preserve"> array</w:t>
      </w:r>
      <w:r w:rsidR="003C04A6" w:rsidRPr="00EC2764">
        <w:rPr>
          <w:rFonts w:ascii="Times New Roman" w:hAnsi="Times New Roman" w:cs="Times New Roman"/>
        </w:rPr>
        <w:t>s</w:t>
      </w:r>
      <w:r w:rsidRPr="00EC2764">
        <w:rPr>
          <w:rFonts w:ascii="Times New Roman" w:hAnsi="Times New Roman" w:cs="Times New Roman"/>
        </w:rPr>
        <w:t xml:space="preserve"> was OpenCV. </w:t>
      </w:r>
      <w:r w:rsidR="008F0496" w:rsidRPr="00EC2764">
        <w:rPr>
          <w:rFonts w:ascii="Times New Roman" w:hAnsi="Times New Roman" w:cs="Times New Roman"/>
        </w:rPr>
        <w:t>OpenCV has tools for image manipulation and other image related functions</w:t>
      </w:r>
      <w:r w:rsidR="00AB2457" w:rsidRPr="00EC2764">
        <w:rPr>
          <w:rFonts w:ascii="Times New Roman" w:hAnsi="Times New Roman" w:cs="Times New Roman"/>
        </w:rPr>
        <w:t>; it</w:t>
      </w:r>
      <w:r w:rsidR="003C04A6" w:rsidRPr="00EC2764">
        <w:rPr>
          <w:rFonts w:ascii="Times New Roman" w:hAnsi="Times New Roman" w:cs="Times New Roman"/>
        </w:rPr>
        <w:t xml:space="preserve"> was used to rotate images before training.</w:t>
      </w:r>
      <w:r w:rsidR="00CE2E74" w:rsidRPr="00EC2764">
        <w:rPr>
          <w:rFonts w:ascii="Times New Roman" w:hAnsi="Times New Roman" w:cs="Times New Roman"/>
        </w:rPr>
        <w:t>[1]</w:t>
      </w:r>
    </w:p>
    <w:p w14:paraId="32E219FA" w14:textId="78BED869" w:rsidR="003075BD" w:rsidRPr="00EC2764" w:rsidRDefault="000324D2" w:rsidP="008B6EF7">
      <w:pPr>
        <w:pStyle w:val="Heading4"/>
        <w:spacing w:line="240" w:lineRule="auto"/>
        <w:rPr>
          <w:rFonts w:ascii="Times New Roman" w:hAnsi="Times New Roman" w:cs="Times New Roman"/>
        </w:rPr>
      </w:pPr>
      <w:r w:rsidRPr="00EC2764">
        <w:rPr>
          <w:rFonts w:ascii="Times New Roman" w:hAnsi="Times New Roman" w:cs="Times New Roman"/>
        </w:rPr>
        <w:t>Scikit-L</w:t>
      </w:r>
      <w:r w:rsidR="003075BD" w:rsidRPr="00EC2764">
        <w:rPr>
          <w:rFonts w:ascii="Times New Roman" w:hAnsi="Times New Roman" w:cs="Times New Roman"/>
        </w:rPr>
        <w:t>earn</w:t>
      </w:r>
    </w:p>
    <w:p w14:paraId="33328B59" w14:textId="306EDA7F" w:rsidR="003C04A6" w:rsidRPr="00EC2764" w:rsidRDefault="000324D2" w:rsidP="008B6EF7">
      <w:pPr>
        <w:spacing w:line="240" w:lineRule="auto"/>
        <w:rPr>
          <w:rFonts w:ascii="Times New Roman" w:hAnsi="Times New Roman" w:cs="Times New Roman"/>
        </w:rPr>
      </w:pPr>
      <w:r w:rsidRPr="00EC2764">
        <w:rPr>
          <w:rFonts w:ascii="Times New Roman" w:hAnsi="Times New Roman" w:cs="Times New Roman"/>
        </w:rPr>
        <w:t>Scikit-L</w:t>
      </w:r>
      <w:r w:rsidR="003C04A6" w:rsidRPr="00EC2764">
        <w:rPr>
          <w:rFonts w:ascii="Times New Roman" w:hAnsi="Times New Roman" w:cs="Times New Roman"/>
        </w:rPr>
        <w:t xml:space="preserve">earn is a </w:t>
      </w:r>
      <w:r w:rsidR="00EC4F41" w:rsidRPr="00EC2764">
        <w:rPr>
          <w:rFonts w:ascii="Times New Roman" w:hAnsi="Times New Roman" w:cs="Times New Roman"/>
        </w:rPr>
        <w:t xml:space="preserve">well-documented </w:t>
      </w:r>
      <w:r w:rsidR="003C04A6" w:rsidRPr="00EC2764">
        <w:rPr>
          <w:rFonts w:ascii="Times New Roman" w:hAnsi="Times New Roman" w:cs="Times New Roman"/>
        </w:rPr>
        <w:t xml:space="preserve">library that offers </w:t>
      </w:r>
      <w:r w:rsidR="00FF096C" w:rsidRPr="00EC2764">
        <w:rPr>
          <w:rFonts w:ascii="Times New Roman" w:hAnsi="Times New Roman" w:cs="Times New Roman"/>
        </w:rPr>
        <w:t xml:space="preserve">a wide range of </w:t>
      </w:r>
      <w:r w:rsidR="00D135C3" w:rsidRPr="00EC2764">
        <w:rPr>
          <w:rFonts w:ascii="Times New Roman" w:hAnsi="Times New Roman" w:cs="Times New Roman"/>
        </w:rPr>
        <w:t xml:space="preserve">tools for </w:t>
      </w:r>
      <w:r w:rsidR="00EC4F41" w:rsidRPr="00EC2764">
        <w:rPr>
          <w:rFonts w:ascii="Times New Roman" w:hAnsi="Times New Roman" w:cs="Times New Roman"/>
        </w:rPr>
        <w:t xml:space="preserve">machine learning, data mining and </w:t>
      </w:r>
      <w:r w:rsidR="00D135C3" w:rsidRPr="00EC2764">
        <w:rPr>
          <w:rFonts w:ascii="Times New Roman" w:hAnsi="Times New Roman" w:cs="Times New Roman"/>
        </w:rPr>
        <w:t>data analysis</w:t>
      </w:r>
      <w:r w:rsidR="00630DA7" w:rsidRPr="00EC2764">
        <w:rPr>
          <w:rFonts w:ascii="Times New Roman" w:hAnsi="Times New Roman" w:cs="Times New Roman"/>
        </w:rPr>
        <w:t>. Scikit-learn has developed a Support Vector Machine that can be easily utilised for aircraft identification</w:t>
      </w:r>
      <w:r w:rsidR="00EC4F41" w:rsidRPr="00EC2764">
        <w:rPr>
          <w:rFonts w:ascii="Times New Roman" w:hAnsi="Times New Roman" w:cs="Times New Roman"/>
        </w:rPr>
        <w:t>.</w:t>
      </w:r>
      <w:r w:rsidR="00F758B3" w:rsidRPr="00EC2764">
        <w:rPr>
          <w:rFonts w:ascii="Times New Roman" w:hAnsi="Times New Roman" w:cs="Times New Roman"/>
        </w:rPr>
        <w:t xml:space="preserve"> The SVM forms the basis of my product and classifies objects as it sees fit.</w:t>
      </w:r>
      <w:r w:rsidR="00CE2E74" w:rsidRPr="00EC2764">
        <w:rPr>
          <w:rFonts w:ascii="Times New Roman" w:hAnsi="Times New Roman" w:cs="Times New Roman"/>
        </w:rPr>
        <w:t>[2]</w:t>
      </w:r>
    </w:p>
    <w:p w14:paraId="0708A778" w14:textId="5B92D9DC" w:rsidR="003075BD" w:rsidRPr="00EC2764" w:rsidRDefault="000324D2" w:rsidP="008B6EF7">
      <w:pPr>
        <w:pStyle w:val="Heading4"/>
        <w:spacing w:line="240" w:lineRule="auto"/>
        <w:rPr>
          <w:rFonts w:ascii="Times New Roman" w:hAnsi="Times New Roman" w:cs="Times New Roman"/>
        </w:rPr>
      </w:pPr>
      <w:r w:rsidRPr="00EC2764">
        <w:rPr>
          <w:rFonts w:ascii="Times New Roman" w:hAnsi="Times New Roman" w:cs="Times New Roman"/>
        </w:rPr>
        <w:t>Scikit-I</w:t>
      </w:r>
      <w:r w:rsidR="003075BD" w:rsidRPr="00EC2764">
        <w:rPr>
          <w:rFonts w:ascii="Times New Roman" w:hAnsi="Times New Roman" w:cs="Times New Roman"/>
        </w:rPr>
        <w:t>mage</w:t>
      </w:r>
    </w:p>
    <w:p w14:paraId="2A64E031" w14:textId="53E61D4A" w:rsidR="00EC4F41" w:rsidRPr="00EC2764" w:rsidRDefault="000324D2" w:rsidP="008B6EF7">
      <w:pPr>
        <w:spacing w:line="240" w:lineRule="auto"/>
        <w:rPr>
          <w:rFonts w:ascii="Times New Roman" w:hAnsi="Times New Roman" w:cs="Times New Roman"/>
        </w:rPr>
      </w:pPr>
      <w:r w:rsidRPr="00EC2764">
        <w:rPr>
          <w:rFonts w:ascii="Times New Roman" w:hAnsi="Times New Roman" w:cs="Times New Roman"/>
        </w:rPr>
        <w:t>Scikit-I</w:t>
      </w:r>
      <w:r w:rsidR="00EC4F41" w:rsidRPr="00EC2764">
        <w:rPr>
          <w:rFonts w:ascii="Times New Roman" w:hAnsi="Times New Roman" w:cs="Times New Roman"/>
        </w:rPr>
        <w:t xml:space="preserve">mage is a collection of image processing algorithms for the Python programming language. This </w:t>
      </w:r>
      <w:r w:rsidR="00F758B3" w:rsidRPr="00EC2764">
        <w:rPr>
          <w:rFonts w:ascii="Times New Roman" w:hAnsi="Times New Roman" w:cs="Times New Roman"/>
        </w:rPr>
        <w:t>library</w:t>
      </w:r>
      <w:r w:rsidR="00EC4F41" w:rsidRPr="00EC2764">
        <w:rPr>
          <w:rFonts w:ascii="Times New Roman" w:hAnsi="Times New Roman" w:cs="Times New Roman"/>
        </w:rPr>
        <w:t xml:space="preserve"> contains the HOG algorithm used in image pre-processing</w:t>
      </w:r>
      <w:r w:rsidR="00684F15" w:rsidRPr="00EC2764">
        <w:rPr>
          <w:rFonts w:ascii="Times New Roman" w:hAnsi="Times New Roman" w:cs="Times New Roman"/>
        </w:rPr>
        <w:t xml:space="preserve"> to allow the SVM to distinguish between objects in images.</w:t>
      </w:r>
      <w:r w:rsidR="00F51561" w:rsidRPr="00EC2764">
        <w:rPr>
          <w:rFonts w:ascii="Times New Roman" w:hAnsi="Times New Roman" w:cs="Times New Roman"/>
        </w:rPr>
        <w:t xml:space="preserve"> </w:t>
      </w:r>
      <w:r w:rsidR="00CE2E74" w:rsidRPr="00EC2764">
        <w:rPr>
          <w:rFonts w:ascii="Times New Roman" w:hAnsi="Times New Roman" w:cs="Times New Roman"/>
        </w:rPr>
        <w:t>[3]</w:t>
      </w:r>
    </w:p>
    <w:p w14:paraId="6D01CF3E" w14:textId="29C5B77E" w:rsidR="003075BD" w:rsidRPr="00EC2764" w:rsidRDefault="00EC4F41" w:rsidP="008B6EF7">
      <w:pPr>
        <w:pStyle w:val="Heading4"/>
        <w:spacing w:line="240" w:lineRule="auto"/>
        <w:rPr>
          <w:rFonts w:ascii="Times New Roman" w:hAnsi="Times New Roman" w:cs="Times New Roman"/>
        </w:rPr>
      </w:pPr>
      <w:r w:rsidRPr="00EC2764">
        <w:rPr>
          <w:rFonts w:ascii="Times New Roman" w:hAnsi="Times New Roman" w:cs="Times New Roman"/>
        </w:rPr>
        <w:t>FPDF</w:t>
      </w:r>
    </w:p>
    <w:p w14:paraId="115582D3" w14:textId="5B5DE98C" w:rsidR="00EC4F41" w:rsidRPr="00EC2764" w:rsidRDefault="00EC4F41" w:rsidP="008B6EF7">
      <w:pPr>
        <w:spacing w:line="240" w:lineRule="auto"/>
        <w:rPr>
          <w:rFonts w:ascii="Times New Roman" w:hAnsi="Times New Roman" w:cs="Times New Roman"/>
        </w:rPr>
      </w:pPr>
      <w:r w:rsidRPr="00EC2764">
        <w:rPr>
          <w:rFonts w:ascii="Times New Roman" w:hAnsi="Times New Roman" w:cs="Times New Roman"/>
        </w:rPr>
        <w:t>FPDF is a library that a</w:t>
      </w:r>
      <w:r w:rsidR="003664A6" w:rsidRPr="00EC2764">
        <w:rPr>
          <w:rFonts w:ascii="Times New Roman" w:hAnsi="Times New Roman" w:cs="Times New Roman"/>
        </w:rPr>
        <w:t>llows interaction between Python and pdf files. This allows</w:t>
      </w:r>
      <w:r w:rsidR="00F51561" w:rsidRPr="00EC2764">
        <w:rPr>
          <w:rFonts w:ascii="Times New Roman" w:hAnsi="Times New Roman" w:cs="Times New Roman"/>
        </w:rPr>
        <w:t xml:space="preserve"> </w:t>
      </w:r>
      <w:r w:rsidR="003664A6" w:rsidRPr="00EC2764">
        <w:rPr>
          <w:rFonts w:ascii="Times New Roman" w:hAnsi="Times New Roman" w:cs="Times New Roman"/>
        </w:rPr>
        <w:t xml:space="preserve">the results of </w:t>
      </w:r>
      <w:r w:rsidR="006B272A" w:rsidRPr="00EC2764">
        <w:rPr>
          <w:rFonts w:ascii="Times New Roman" w:hAnsi="Times New Roman" w:cs="Times New Roman"/>
        </w:rPr>
        <w:t xml:space="preserve">the </w:t>
      </w:r>
      <w:r w:rsidR="003664A6" w:rsidRPr="00EC2764">
        <w:rPr>
          <w:rFonts w:ascii="Times New Roman" w:hAnsi="Times New Roman" w:cs="Times New Roman"/>
        </w:rPr>
        <w:t>classification to be saved and viewed by the user.</w:t>
      </w:r>
      <w:r w:rsidR="001C6621" w:rsidRPr="00EC2764">
        <w:rPr>
          <w:rFonts w:ascii="Times New Roman" w:hAnsi="Times New Roman" w:cs="Times New Roman"/>
        </w:rPr>
        <w:t xml:space="preserve"> </w:t>
      </w:r>
      <w:r w:rsidR="00F51561" w:rsidRPr="00EC2764">
        <w:rPr>
          <w:rFonts w:ascii="Times New Roman" w:hAnsi="Times New Roman" w:cs="Times New Roman"/>
        </w:rPr>
        <w:t>This includes raw data that can be written to a table containing information about probability and image data that shows aircraft locations.</w:t>
      </w:r>
      <w:r w:rsidR="00CE2E74" w:rsidRPr="00EC2764">
        <w:rPr>
          <w:rFonts w:ascii="Times New Roman" w:hAnsi="Times New Roman" w:cs="Times New Roman"/>
        </w:rPr>
        <w:t>[4]</w:t>
      </w:r>
    </w:p>
    <w:p w14:paraId="109A090C" w14:textId="70EEC1CD" w:rsidR="003C04A6" w:rsidRPr="00EC2764" w:rsidRDefault="000324D2" w:rsidP="008B6EF7">
      <w:pPr>
        <w:pStyle w:val="Heading4"/>
        <w:spacing w:line="240" w:lineRule="auto"/>
        <w:rPr>
          <w:rFonts w:ascii="Times New Roman" w:hAnsi="Times New Roman" w:cs="Times New Roman"/>
        </w:rPr>
      </w:pPr>
      <w:r w:rsidRPr="00EC2764">
        <w:rPr>
          <w:rFonts w:ascii="Times New Roman" w:hAnsi="Times New Roman" w:cs="Times New Roman"/>
        </w:rPr>
        <w:t>NumP</w:t>
      </w:r>
      <w:r w:rsidR="003C04A6" w:rsidRPr="00EC2764">
        <w:rPr>
          <w:rFonts w:ascii="Times New Roman" w:hAnsi="Times New Roman" w:cs="Times New Roman"/>
        </w:rPr>
        <w:t>y</w:t>
      </w:r>
    </w:p>
    <w:p w14:paraId="37D65EEB" w14:textId="34BB58F7" w:rsidR="003664A6" w:rsidRPr="00EC2764" w:rsidRDefault="003664A6" w:rsidP="008B6EF7">
      <w:pPr>
        <w:spacing w:line="240" w:lineRule="auto"/>
        <w:rPr>
          <w:rFonts w:ascii="Times New Roman" w:hAnsi="Times New Roman" w:cs="Times New Roman"/>
          <w:szCs w:val="20"/>
          <w:shd w:val="clear" w:color="auto" w:fill="FFFFFF"/>
        </w:rPr>
      </w:pPr>
      <w:r w:rsidRPr="00EC2764">
        <w:rPr>
          <w:rFonts w:ascii="Times New Roman" w:hAnsi="Times New Roman" w:cs="Times New Roman"/>
          <w:szCs w:val="20"/>
          <w:shd w:val="clear" w:color="auto" w:fill="FFFFFF"/>
        </w:rPr>
        <w:t>NumPy is the fundamental package for scientific computing in Python</w:t>
      </w:r>
      <w:r w:rsidR="000324D2" w:rsidRPr="00EC2764">
        <w:rPr>
          <w:rFonts w:ascii="Times New Roman" w:hAnsi="Times New Roman" w:cs="Times New Roman"/>
          <w:szCs w:val="20"/>
          <w:shd w:val="clear" w:color="auto" w:fill="FFFFFF"/>
        </w:rPr>
        <w:t xml:space="preserve">. It comes with a variety of features and functions such as mathematical, logical and shape manipulation. This makes it the perfect library to store images as arrays. </w:t>
      </w:r>
      <w:r w:rsidR="00B73D45" w:rsidRPr="00EC2764">
        <w:rPr>
          <w:rFonts w:ascii="Times New Roman" w:hAnsi="Times New Roman" w:cs="Times New Roman"/>
          <w:szCs w:val="20"/>
          <w:shd w:val="clear" w:color="auto" w:fill="FFFFFF"/>
        </w:rPr>
        <w:t xml:space="preserve">Other libraries used during this project </w:t>
      </w:r>
      <w:r w:rsidR="003D7E8A" w:rsidRPr="00EC2764">
        <w:rPr>
          <w:rFonts w:ascii="Times New Roman" w:hAnsi="Times New Roman" w:cs="Times New Roman"/>
          <w:szCs w:val="20"/>
          <w:shd w:val="clear" w:color="auto" w:fill="FFFFFF"/>
        </w:rPr>
        <w:t>utilise</w:t>
      </w:r>
      <w:r w:rsidR="00B73D45" w:rsidRPr="00EC2764">
        <w:rPr>
          <w:rFonts w:ascii="Times New Roman" w:hAnsi="Times New Roman" w:cs="Times New Roman"/>
          <w:szCs w:val="20"/>
          <w:shd w:val="clear" w:color="auto" w:fill="FFFFFF"/>
        </w:rPr>
        <w:t xml:space="preserve"> NumPy</w:t>
      </w:r>
      <w:r w:rsidR="00F753DE" w:rsidRPr="00EC2764">
        <w:rPr>
          <w:rFonts w:ascii="Times New Roman" w:hAnsi="Times New Roman" w:cs="Times New Roman"/>
          <w:szCs w:val="20"/>
          <w:shd w:val="clear" w:color="auto" w:fill="FFFFFF"/>
        </w:rPr>
        <w:t>;</w:t>
      </w:r>
      <w:r w:rsidR="00B73D45" w:rsidRPr="00EC2764">
        <w:rPr>
          <w:rFonts w:ascii="Times New Roman" w:hAnsi="Times New Roman" w:cs="Times New Roman"/>
          <w:szCs w:val="20"/>
          <w:shd w:val="clear" w:color="auto" w:fill="FFFFFF"/>
        </w:rPr>
        <w:t xml:space="preserve"> often returning NumPy arrays after specific functions. </w:t>
      </w:r>
      <w:r w:rsidR="000324D2" w:rsidRPr="00EC2764">
        <w:rPr>
          <w:rFonts w:ascii="Times New Roman" w:hAnsi="Times New Roman" w:cs="Times New Roman"/>
          <w:szCs w:val="20"/>
          <w:shd w:val="clear" w:color="auto" w:fill="FFFFFF"/>
        </w:rPr>
        <w:t>During the training stages, images are rotated using NumPy’s rotate function.</w:t>
      </w:r>
      <w:r w:rsidR="00CE2E74" w:rsidRPr="00EC2764">
        <w:rPr>
          <w:rFonts w:ascii="Times New Roman" w:hAnsi="Times New Roman" w:cs="Times New Roman"/>
          <w:szCs w:val="20"/>
          <w:shd w:val="clear" w:color="auto" w:fill="FFFFFF"/>
        </w:rPr>
        <w:t>[5]</w:t>
      </w:r>
    </w:p>
    <w:p w14:paraId="5EB18AF5" w14:textId="7363811F" w:rsidR="003C04A6" w:rsidRPr="00EC2764" w:rsidRDefault="003C04A6" w:rsidP="008B6EF7">
      <w:pPr>
        <w:pStyle w:val="Heading4"/>
        <w:spacing w:line="240" w:lineRule="auto"/>
        <w:rPr>
          <w:rFonts w:ascii="Times New Roman" w:hAnsi="Times New Roman" w:cs="Times New Roman"/>
        </w:rPr>
      </w:pPr>
      <w:r w:rsidRPr="00EC2764">
        <w:rPr>
          <w:rFonts w:ascii="Times New Roman" w:hAnsi="Times New Roman" w:cs="Times New Roman"/>
        </w:rPr>
        <w:t>Matplotlib</w:t>
      </w:r>
    </w:p>
    <w:p w14:paraId="60E6B599" w14:textId="72D952D8" w:rsidR="001C6621" w:rsidRPr="00EC2764" w:rsidRDefault="000324D2" w:rsidP="008B6EF7">
      <w:pPr>
        <w:spacing w:line="240" w:lineRule="auto"/>
        <w:rPr>
          <w:rFonts w:ascii="Times New Roman" w:hAnsi="Times New Roman" w:cs="Times New Roman"/>
        </w:rPr>
      </w:pPr>
      <w:r w:rsidRPr="00EC2764">
        <w:rPr>
          <w:rFonts w:ascii="Times New Roman" w:hAnsi="Times New Roman" w:cs="Times New Roman"/>
        </w:rPr>
        <w:t>Matplotlib is a 2D plotting library that produces publication quality figures.</w:t>
      </w:r>
      <w:r w:rsidR="001C6621" w:rsidRPr="00EC2764">
        <w:rPr>
          <w:rFonts w:ascii="Times New Roman" w:hAnsi="Times New Roman" w:cs="Times New Roman"/>
        </w:rPr>
        <w:t xml:space="preserve"> During this project, I used its features to display </w:t>
      </w:r>
      <w:r w:rsidR="006B272A" w:rsidRPr="00EC2764">
        <w:rPr>
          <w:rFonts w:ascii="Times New Roman" w:hAnsi="Times New Roman" w:cs="Times New Roman"/>
        </w:rPr>
        <w:t xml:space="preserve">the </w:t>
      </w:r>
      <w:r w:rsidR="001C6621" w:rsidRPr="00EC2764">
        <w:rPr>
          <w:rFonts w:ascii="Times New Roman" w:hAnsi="Times New Roman" w:cs="Times New Roman"/>
        </w:rPr>
        <w:t xml:space="preserve">results of classification to the user and allow them to interact with them using the libraries GUI. This allows them to zoom in and move </w:t>
      </w:r>
      <w:r w:rsidR="00F753DE" w:rsidRPr="00EC2764">
        <w:rPr>
          <w:rFonts w:ascii="Times New Roman" w:hAnsi="Times New Roman" w:cs="Times New Roman"/>
        </w:rPr>
        <w:t>i</w:t>
      </w:r>
      <w:r w:rsidR="001C6621" w:rsidRPr="00EC2764">
        <w:rPr>
          <w:rFonts w:ascii="Times New Roman" w:hAnsi="Times New Roman" w:cs="Times New Roman"/>
        </w:rPr>
        <w:t xml:space="preserve">mages and plots around as they </w:t>
      </w:r>
      <w:r w:rsidR="00F753DE" w:rsidRPr="00EC2764">
        <w:rPr>
          <w:rFonts w:ascii="Times New Roman" w:hAnsi="Times New Roman" w:cs="Times New Roman"/>
        </w:rPr>
        <w:t>desire</w:t>
      </w:r>
      <w:r w:rsidR="001C6621" w:rsidRPr="00EC2764">
        <w:rPr>
          <w:rFonts w:ascii="Times New Roman" w:hAnsi="Times New Roman" w:cs="Times New Roman"/>
        </w:rPr>
        <w:t>. The user can also choose to save the output if they wish for later viewing.</w:t>
      </w:r>
      <w:r w:rsidR="00CE2E74" w:rsidRPr="00EC2764">
        <w:rPr>
          <w:rFonts w:ascii="Times New Roman" w:hAnsi="Times New Roman" w:cs="Times New Roman"/>
        </w:rPr>
        <w:t>[6]</w:t>
      </w:r>
    </w:p>
    <w:p w14:paraId="7C6313A9" w14:textId="4BDEB05A" w:rsidR="003C04A6" w:rsidRPr="00EC2764" w:rsidRDefault="003C04A6" w:rsidP="008B6EF7">
      <w:pPr>
        <w:pStyle w:val="Heading4"/>
        <w:spacing w:line="240" w:lineRule="auto"/>
        <w:rPr>
          <w:rFonts w:ascii="Times New Roman" w:hAnsi="Times New Roman" w:cs="Times New Roman"/>
        </w:rPr>
      </w:pPr>
      <w:r w:rsidRPr="00EC2764">
        <w:rPr>
          <w:rFonts w:ascii="Times New Roman" w:hAnsi="Times New Roman" w:cs="Times New Roman"/>
        </w:rPr>
        <w:t>Tkinter</w:t>
      </w:r>
    </w:p>
    <w:p w14:paraId="39203F44" w14:textId="3581EA3A" w:rsidR="001C6621" w:rsidRPr="00EC2764" w:rsidRDefault="006A2148" w:rsidP="008B6EF7">
      <w:pPr>
        <w:spacing w:line="240" w:lineRule="auto"/>
        <w:rPr>
          <w:rFonts w:ascii="Times New Roman" w:hAnsi="Times New Roman" w:cs="Times New Roman"/>
        </w:rPr>
      </w:pPr>
      <w:r w:rsidRPr="00EC2764">
        <w:rPr>
          <w:rFonts w:ascii="Times New Roman" w:hAnsi="Times New Roman" w:cs="Times New Roman"/>
        </w:rPr>
        <w:t>Tkinter is the Python standard for GUI development. The library allows the development o</w:t>
      </w:r>
      <w:r w:rsidR="00DA26FA" w:rsidRPr="00EC2764">
        <w:rPr>
          <w:rFonts w:ascii="Times New Roman" w:hAnsi="Times New Roman" w:cs="Times New Roman"/>
        </w:rPr>
        <w:t xml:space="preserve">f complex windowed GUI’s. It allows the placement of buttons, labels, text boxes, images, radio buttons and </w:t>
      </w:r>
      <w:r w:rsidR="00F758B3" w:rsidRPr="00EC2764">
        <w:rPr>
          <w:rFonts w:ascii="Times New Roman" w:hAnsi="Times New Roman" w:cs="Times New Roman"/>
        </w:rPr>
        <w:t>drop-down</w:t>
      </w:r>
      <w:r w:rsidR="00DA26FA" w:rsidRPr="00EC2764">
        <w:rPr>
          <w:rFonts w:ascii="Times New Roman" w:hAnsi="Times New Roman" w:cs="Times New Roman"/>
        </w:rPr>
        <w:t xml:space="preserve"> menus. </w:t>
      </w:r>
      <w:r w:rsidR="00B73D45" w:rsidRPr="00EC2764">
        <w:rPr>
          <w:rFonts w:ascii="Times New Roman" w:hAnsi="Times New Roman" w:cs="Times New Roman"/>
        </w:rPr>
        <w:t>Tkinter also has GUI’s for functions such as file selection.</w:t>
      </w:r>
      <w:r w:rsidR="00F758B3" w:rsidRPr="00EC2764">
        <w:rPr>
          <w:rFonts w:ascii="Times New Roman" w:hAnsi="Times New Roman" w:cs="Times New Roman"/>
        </w:rPr>
        <w:t xml:space="preserve"> </w:t>
      </w:r>
      <w:r w:rsidR="00CE2E74" w:rsidRPr="00EC2764">
        <w:rPr>
          <w:rFonts w:ascii="Times New Roman" w:hAnsi="Times New Roman" w:cs="Times New Roman"/>
        </w:rPr>
        <w:t>[7]</w:t>
      </w:r>
    </w:p>
    <w:p w14:paraId="5637156D" w14:textId="46D0E4AF" w:rsidR="003C04A6" w:rsidRPr="00EC2764" w:rsidRDefault="00DA26FA" w:rsidP="008B6EF7">
      <w:pPr>
        <w:pStyle w:val="Heading4"/>
        <w:spacing w:line="240" w:lineRule="auto"/>
        <w:rPr>
          <w:rFonts w:ascii="Times New Roman" w:hAnsi="Times New Roman" w:cs="Times New Roman"/>
        </w:rPr>
      </w:pPr>
      <w:r w:rsidRPr="00EC2764">
        <w:rPr>
          <w:rFonts w:ascii="Times New Roman" w:hAnsi="Times New Roman" w:cs="Times New Roman"/>
        </w:rPr>
        <w:t>PIL</w:t>
      </w:r>
    </w:p>
    <w:p w14:paraId="51283A61" w14:textId="145A196F" w:rsidR="003075BD" w:rsidRPr="00EC2764" w:rsidRDefault="00DA26FA" w:rsidP="008B6EF7">
      <w:pPr>
        <w:spacing w:line="240" w:lineRule="auto"/>
        <w:rPr>
          <w:rFonts w:ascii="Times New Roman" w:hAnsi="Times New Roman" w:cs="Times New Roman"/>
        </w:rPr>
      </w:pPr>
      <w:r w:rsidRPr="00EC2764">
        <w:rPr>
          <w:rFonts w:ascii="Times New Roman" w:hAnsi="Times New Roman" w:cs="Times New Roman"/>
        </w:rPr>
        <w:t>PIL is python’s image library that adds support for opening and saving image</w:t>
      </w:r>
      <w:r w:rsidR="0057205A" w:rsidRPr="00EC2764">
        <w:rPr>
          <w:rFonts w:ascii="Times New Roman" w:hAnsi="Times New Roman" w:cs="Times New Roman"/>
        </w:rPr>
        <w:t>s in multiple formats. The library contains functions to easily manipulate images and draw shapes/ text over them. The shape functions have been utilised in this project.</w:t>
      </w:r>
      <w:r w:rsidR="00CE2E74" w:rsidRPr="00EC2764">
        <w:rPr>
          <w:rFonts w:ascii="Times New Roman" w:hAnsi="Times New Roman" w:cs="Times New Roman"/>
        </w:rPr>
        <w:t>[</w:t>
      </w:r>
      <w:r w:rsidR="00BE13C7" w:rsidRPr="00EC2764">
        <w:rPr>
          <w:rFonts w:ascii="Times New Roman" w:hAnsi="Times New Roman" w:cs="Times New Roman"/>
        </w:rPr>
        <w:t>8</w:t>
      </w:r>
      <w:r w:rsidR="00CE2E74" w:rsidRPr="00EC2764">
        <w:rPr>
          <w:rFonts w:ascii="Times New Roman" w:hAnsi="Times New Roman" w:cs="Times New Roman"/>
        </w:rPr>
        <w:t>]</w:t>
      </w:r>
    </w:p>
    <w:p w14:paraId="1B45423C" w14:textId="77777777" w:rsidR="009E1D04" w:rsidRPr="00EC2764" w:rsidRDefault="009E1D04" w:rsidP="008B6EF7">
      <w:pPr>
        <w:spacing w:line="240" w:lineRule="auto"/>
        <w:rPr>
          <w:rFonts w:ascii="Times New Roman" w:hAnsi="Times New Roman" w:cs="Times New Roman"/>
        </w:rPr>
      </w:pPr>
    </w:p>
    <w:p w14:paraId="00C48D9C" w14:textId="77777777" w:rsidR="005C6A69" w:rsidRPr="00EC2764" w:rsidRDefault="005C6A69" w:rsidP="008B6EF7">
      <w:pPr>
        <w:spacing w:line="240" w:lineRule="auto"/>
        <w:rPr>
          <w:rFonts w:ascii="Times New Roman" w:eastAsiaTheme="majorEastAsia" w:hAnsi="Times New Roman" w:cs="Times New Roman"/>
          <w:color w:val="2F5496" w:themeColor="accent1" w:themeShade="BF"/>
          <w:sz w:val="26"/>
          <w:szCs w:val="26"/>
        </w:rPr>
      </w:pPr>
      <w:r w:rsidRPr="00EC2764">
        <w:rPr>
          <w:rFonts w:ascii="Times New Roman" w:hAnsi="Times New Roman" w:cs="Times New Roman"/>
        </w:rPr>
        <w:br w:type="page"/>
      </w:r>
    </w:p>
    <w:p w14:paraId="47389BD7" w14:textId="5A1440AC" w:rsidR="00327FD4" w:rsidRPr="00EC2764" w:rsidRDefault="00327FD4" w:rsidP="009D6DD5">
      <w:pPr>
        <w:pStyle w:val="Heading2"/>
        <w:numPr>
          <w:ilvl w:val="1"/>
          <w:numId w:val="21"/>
        </w:numPr>
        <w:rPr>
          <w:rFonts w:ascii="Times New Roman" w:hAnsi="Times New Roman" w:cs="Times New Roman"/>
        </w:rPr>
      </w:pPr>
      <w:bookmarkStart w:id="64" w:name="_Toc7133834"/>
      <w:r w:rsidRPr="00EC2764">
        <w:rPr>
          <w:rFonts w:ascii="Times New Roman" w:hAnsi="Times New Roman" w:cs="Times New Roman"/>
        </w:rPr>
        <w:lastRenderedPageBreak/>
        <w:t>Computer Vision</w:t>
      </w:r>
      <w:bookmarkEnd w:id="64"/>
    </w:p>
    <w:p w14:paraId="0F36C0E6" w14:textId="55B76167" w:rsidR="00E70CA4" w:rsidRPr="00EC2764" w:rsidRDefault="00327FD4" w:rsidP="00EF522C">
      <w:pPr>
        <w:rPr>
          <w:rFonts w:ascii="Times New Roman" w:hAnsi="Times New Roman" w:cs="Times New Roman"/>
        </w:rPr>
      </w:pPr>
      <w:r w:rsidRPr="00EC2764">
        <w:rPr>
          <w:rFonts w:ascii="Times New Roman" w:hAnsi="Times New Roman" w:cs="Times New Roman"/>
        </w:rPr>
        <w:t>Computer vision is the study of how computers can i</w:t>
      </w:r>
      <w:r w:rsidR="00E70CA4" w:rsidRPr="00EC2764">
        <w:rPr>
          <w:rFonts w:ascii="Times New Roman" w:hAnsi="Times New Roman" w:cs="Times New Roman"/>
        </w:rPr>
        <w:t xml:space="preserve">nterpret and </w:t>
      </w:r>
      <w:r w:rsidR="009E47BD" w:rsidRPr="00EC2764">
        <w:rPr>
          <w:rFonts w:ascii="Times New Roman" w:hAnsi="Times New Roman" w:cs="Times New Roman"/>
        </w:rPr>
        <w:t>obtain information</w:t>
      </w:r>
      <w:r w:rsidR="00E70CA4" w:rsidRPr="00EC2764">
        <w:rPr>
          <w:rFonts w:ascii="Times New Roman" w:hAnsi="Times New Roman" w:cs="Times New Roman"/>
        </w:rPr>
        <w:t xml:space="preserve"> from complex mu</w:t>
      </w:r>
      <w:r w:rsidR="009E47BD" w:rsidRPr="00EC2764">
        <w:rPr>
          <w:rFonts w:ascii="Times New Roman" w:hAnsi="Times New Roman" w:cs="Times New Roman"/>
        </w:rPr>
        <w:t>lti-dimensional arrays of data</w:t>
      </w:r>
      <w:r w:rsidR="00F753DE" w:rsidRPr="00EC2764">
        <w:rPr>
          <w:rFonts w:ascii="Times New Roman" w:hAnsi="Times New Roman" w:cs="Times New Roman"/>
        </w:rPr>
        <w:t xml:space="preserve"> </w:t>
      </w:r>
      <w:r w:rsidR="009E47BD" w:rsidRPr="00EC2764">
        <w:rPr>
          <w:rFonts w:ascii="Times New Roman" w:hAnsi="Times New Roman" w:cs="Times New Roman"/>
        </w:rPr>
        <w:t>also known as images.</w:t>
      </w:r>
      <w:r w:rsidR="001175DB" w:rsidRPr="00EC2764">
        <w:rPr>
          <w:rFonts w:ascii="Times New Roman" w:hAnsi="Times New Roman" w:cs="Times New Roman"/>
        </w:rPr>
        <w:t xml:space="preserve"> </w:t>
      </w:r>
      <w:r w:rsidR="000C03D1" w:rsidRPr="00EC2764">
        <w:rPr>
          <w:rFonts w:ascii="Times New Roman" w:hAnsi="Times New Roman" w:cs="Times New Roman"/>
        </w:rPr>
        <w:t xml:space="preserve">It seeks to automate tasks the human visual system </w:t>
      </w:r>
      <w:r w:rsidR="00F753DE" w:rsidRPr="00EC2764">
        <w:rPr>
          <w:rFonts w:ascii="Times New Roman" w:hAnsi="Times New Roman" w:cs="Times New Roman"/>
        </w:rPr>
        <w:t>undertakes</w:t>
      </w:r>
      <w:r w:rsidR="00DB4C87" w:rsidRPr="00EC2764">
        <w:rPr>
          <w:rFonts w:ascii="Times New Roman" w:hAnsi="Times New Roman" w:cs="Times New Roman"/>
        </w:rPr>
        <w:t xml:space="preserve"> every day. </w:t>
      </w:r>
      <w:r w:rsidR="001175DB" w:rsidRPr="00EC2764">
        <w:rPr>
          <w:rFonts w:ascii="Times New Roman" w:hAnsi="Times New Roman" w:cs="Times New Roman"/>
        </w:rPr>
        <w:t xml:space="preserve">The entirety of this project is based around computer vision </w:t>
      </w:r>
      <w:r w:rsidR="00DB4C87" w:rsidRPr="00EC2764">
        <w:rPr>
          <w:rFonts w:ascii="Times New Roman" w:hAnsi="Times New Roman" w:cs="Times New Roman"/>
        </w:rPr>
        <w:t>seeking to demonstrate</w:t>
      </w:r>
      <w:r w:rsidR="001175DB" w:rsidRPr="00EC2764">
        <w:rPr>
          <w:rFonts w:ascii="Times New Roman" w:hAnsi="Times New Roman" w:cs="Times New Roman"/>
        </w:rPr>
        <w:t xml:space="preserve"> its power and complexity.</w:t>
      </w:r>
    </w:p>
    <w:p w14:paraId="1F845028" w14:textId="7CECADBF" w:rsidR="003D6BA8" w:rsidRPr="00EC2764" w:rsidRDefault="00BE13C7" w:rsidP="003D6BA8">
      <w:pPr>
        <w:pStyle w:val="Heading3"/>
        <w:rPr>
          <w:rFonts w:ascii="Times New Roman" w:hAnsi="Times New Roman" w:cs="Times New Roman"/>
        </w:rPr>
      </w:pPr>
      <w:bookmarkStart w:id="65" w:name="_Toc7133835"/>
      <w:r w:rsidRPr="00EC2764">
        <w:rPr>
          <w:rFonts w:ascii="Times New Roman" w:hAnsi="Times New Roman" w:cs="Times New Roman"/>
        </w:rPr>
        <w:t>2.2.</w:t>
      </w:r>
      <w:r w:rsidR="00E53D1E" w:rsidRPr="00EC2764">
        <w:rPr>
          <w:rFonts w:ascii="Times New Roman" w:hAnsi="Times New Roman" w:cs="Times New Roman"/>
        </w:rPr>
        <w:t xml:space="preserve">1 </w:t>
      </w:r>
      <w:r w:rsidR="003D6BA8" w:rsidRPr="00EC2764">
        <w:rPr>
          <w:rFonts w:ascii="Times New Roman" w:hAnsi="Times New Roman" w:cs="Times New Roman"/>
        </w:rPr>
        <w:t>Development</w:t>
      </w:r>
      <w:bookmarkEnd w:id="65"/>
    </w:p>
    <w:p w14:paraId="3203BEC9" w14:textId="3D60BA84" w:rsidR="003D6BA8" w:rsidRPr="00EC2764" w:rsidRDefault="003D6BA8" w:rsidP="003D6BA8">
      <w:pPr>
        <w:rPr>
          <w:rFonts w:ascii="Times New Roman" w:hAnsi="Times New Roman" w:cs="Times New Roman"/>
        </w:rPr>
      </w:pPr>
      <w:r w:rsidRPr="00EC2764">
        <w:rPr>
          <w:rFonts w:ascii="Times New Roman" w:hAnsi="Times New Roman" w:cs="Times New Roman"/>
        </w:rPr>
        <w:t xml:space="preserve">The development of computer vision started in the late 1960s by universities pioneering in artificial intelligence. The goal of development was to create a system that mimicked features of the human visual system, designed to act as </w:t>
      </w:r>
      <w:r w:rsidR="006B272A" w:rsidRPr="00EC2764">
        <w:rPr>
          <w:rFonts w:ascii="Times New Roman" w:hAnsi="Times New Roman" w:cs="Times New Roman"/>
        </w:rPr>
        <w:t xml:space="preserve">a </w:t>
      </w:r>
      <w:r w:rsidRPr="00EC2764">
        <w:rPr>
          <w:rFonts w:ascii="Times New Roman" w:hAnsi="Times New Roman" w:cs="Times New Roman"/>
        </w:rPr>
        <w:t>stepping stone towards the creation of robots with intelligent behaviour. During the 1970s, many studies were conducted to form the basis of many computer vision algorithms such as edge extraction, labelling of lines, non-polyhedral and polyhedral modelling where many of which still exist today.</w:t>
      </w:r>
    </w:p>
    <w:p w14:paraId="4A64E86D" w14:textId="578BC184" w:rsidR="003B5E72" w:rsidRPr="00EC2764" w:rsidRDefault="003B5E72" w:rsidP="003D6BA8">
      <w:pPr>
        <w:rPr>
          <w:rFonts w:ascii="Times New Roman" w:hAnsi="Times New Roman" w:cs="Times New Roman"/>
        </w:rPr>
      </w:pPr>
      <w:r w:rsidRPr="00EC2764">
        <w:rPr>
          <w:rFonts w:ascii="Times New Roman" w:hAnsi="Times New Roman" w:cs="Times New Roman"/>
        </w:rPr>
        <w:t xml:space="preserve">Today, the development of such technologies </w:t>
      </w:r>
      <w:r w:rsidR="009919E3" w:rsidRPr="00EC2764">
        <w:rPr>
          <w:rFonts w:ascii="Times New Roman" w:hAnsi="Times New Roman" w:cs="Times New Roman"/>
        </w:rPr>
        <w:t>is</w:t>
      </w:r>
      <w:r w:rsidRPr="00EC2764">
        <w:rPr>
          <w:rFonts w:ascii="Times New Roman" w:hAnsi="Times New Roman" w:cs="Times New Roman"/>
        </w:rPr>
        <w:t xml:space="preserve"> primarily focused upon data set </w:t>
      </w:r>
      <w:r w:rsidR="00F753DE" w:rsidRPr="00EC2764">
        <w:rPr>
          <w:rFonts w:ascii="Times New Roman" w:hAnsi="Times New Roman" w:cs="Times New Roman"/>
        </w:rPr>
        <w:t xml:space="preserve">improvement </w:t>
      </w:r>
      <w:r w:rsidRPr="00EC2764">
        <w:rPr>
          <w:rFonts w:ascii="Times New Roman" w:hAnsi="Times New Roman" w:cs="Times New Roman"/>
        </w:rPr>
        <w:t>and the optimisation of existing functions and learning models.</w:t>
      </w:r>
    </w:p>
    <w:p w14:paraId="510F2517" w14:textId="0E0EDD5E" w:rsidR="006C6836" w:rsidRPr="00EC2764" w:rsidRDefault="00BE13C7" w:rsidP="006C6836">
      <w:pPr>
        <w:pStyle w:val="Heading3"/>
        <w:rPr>
          <w:rFonts w:ascii="Times New Roman" w:hAnsi="Times New Roman" w:cs="Times New Roman"/>
        </w:rPr>
      </w:pPr>
      <w:bookmarkStart w:id="66" w:name="_Toc7133836"/>
      <w:r w:rsidRPr="00EC2764">
        <w:rPr>
          <w:rFonts w:ascii="Times New Roman" w:hAnsi="Times New Roman" w:cs="Times New Roman"/>
        </w:rPr>
        <w:t xml:space="preserve">2.2.2 </w:t>
      </w:r>
      <w:r w:rsidR="006C6836" w:rsidRPr="00EC2764">
        <w:rPr>
          <w:rFonts w:ascii="Times New Roman" w:hAnsi="Times New Roman" w:cs="Times New Roman"/>
        </w:rPr>
        <w:t>Applications</w:t>
      </w:r>
      <w:bookmarkEnd w:id="66"/>
    </w:p>
    <w:p w14:paraId="4D0EB181" w14:textId="77777777" w:rsidR="006C6836" w:rsidRPr="00EC2764" w:rsidRDefault="006C6836" w:rsidP="006C6836">
      <w:pPr>
        <w:rPr>
          <w:rFonts w:ascii="Times New Roman" w:hAnsi="Times New Roman" w:cs="Times New Roman"/>
        </w:rPr>
      </w:pPr>
      <w:r w:rsidRPr="00EC2764">
        <w:rPr>
          <w:rFonts w:ascii="Times New Roman" w:hAnsi="Times New Roman" w:cs="Times New Roman"/>
        </w:rPr>
        <w:t xml:space="preserve">There are several applications of computer vision, some more obvious than others. Image enhancement is the most available and used repeatedly by the general population. Image enhancement is used to edit photos and videos. It could be a simple task such as placing text over an image or applying a filter. </w:t>
      </w:r>
    </w:p>
    <w:p w14:paraId="47BC8D03" w14:textId="46C1A0D4" w:rsidR="006C6836" w:rsidRPr="00EC2764" w:rsidRDefault="006C6836" w:rsidP="006C6836">
      <w:pPr>
        <w:rPr>
          <w:rFonts w:ascii="Times New Roman" w:hAnsi="Times New Roman" w:cs="Times New Roman"/>
        </w:rPr>
      </w:pPr>
      <w:r w:rsidRPr="00EC2764">
        <w:rPr>
          <w:rFonts w:ascii="Times New Roman" w:hAnsi="Times New Roman" w:cs="Times New Roman"/>
        </w:rPr>
        <w:t xml:space="preserve">OCR is a computer vision technique used in number plate recognition by public services. The number plate is cropped from the image </w:t>
      </w:r>
      <w:r w:rsidR="00215A3B" w:rsidRPr="00EC2764">
        <w:rPr>
          <w:rFonts w:ascii="Times New Roman" w:hAnsi="Times New Roman" w:cs="Times New Roman"/>
        </w:rPr>
        <w:t>and resized before</w:t>
      </w:r>
      <w:r w:rsidRPr="00EC2764">
        <w:rPr>
          <w:rFonts w:ascii="Times New Roman" w:hAnsi="Times New Roman" w:cs="Times New Roman"/>
        </w:rPr>
        <w:t xml:space="preserve"> </w:t>
      </w:r>
      <w:r w:rsidR="00215A3B" w:rsidRPr="00EC2764">
        <w:rPr>
          <w:rFonts w:ascii="Times New Roman" w:hAnsi="Times New Roman" w:cs="Times New Roman"/>
        </w:rPr>
        <w:t>each</w:t>
      </w:r>
      <w:r w:rsidRPr="00EC2764">
        <w:rPr>
          <w:rFonts w:ascii="Times New Roman" w:hAnsi="Times New Roman" w:cs="Times New Roman"/>
        </w:rPr>
        <w:t xml:space="preserve"> ind</w:t>
      </w:r>
      <w:r w:rsidR="00215A3B" w:rsidRPr="00EC2764">
        <w:rPr>
          <w:rFonts w:ascii="Times New Roman" w:hAnsi="Times New Roman" w:cs="Times New Roman"/>
        </w:rPr>
        <w:t xml:space="preserve">ividual character is classified. Eventually, all characters are </w:t>
      </w:r>
      <w:r w:rsidR="00F753DE" w:rsidRPr="00EC2764">
        <w:rPr>
          <w:rFonts w:ascii="Times New Roman" w:hAnsi="Times New Roman" w:cs="Times New Roman"/>
        </w:rPr>
        <w:t>processed,</w:t>
      </w:r>
      <w:r w:rsidR="00215A3B" w:rsidRPr="00EC2764">
        <w:rPr>
          <w:rFonts w:ascii="Times New Roman" w:hAnsi="Times New Roman" w:cs="Times New Roman"/>
        </w:rPr>
        <w:t xml:space="preserve"> and the number plate can be passed through numerous databases to help the police.</w:t>
      </w:r>
    </w:p>
    <w:p w14:paraId="3DD808A1" w14:textId="42E01D9D" w:rsidR="00215A3B" w:rsidRPr="00EC2764" w:rsidRDefault="00215A3B" w:rsidP="006C6836">
      <w:pPr>
        <w:rPr>
          <w:rFonts w:ascii="Times New Roman" w:hAnsi="Times New Roman" w:cs="Times New Roman"/>
        </w:rPr>
      </w:pPr>
      <w:r w:rsidRPr="00EC2764">
        <w:rPr>
          <w:rFonts w:ascii="Times New Roman" w:hAnsi="Times New Roman" w:cs="Times New Roman"/>
        </w:rPr>
        <w:t xml:space="preserve">Medical applications of computer vision are currently emerging and becoming more commercially used. At present, computer vision </w:t>
      </w:r>
      <w:r w:rsidR="00F753DE" w:rsidRPr="00EC2764">
        <w:rPr>
          <w:rFonts w:ascii="Times New Roman" w:hAnsi="Times New Roman" w:cs="Times New Roman"/>
        </w:rPr>
        <w:t>is</w:t>
      </w:r>
      <w:r w:rsidRPr="00EC2764">
        <w:rPr>
          <w:rFonts w:ascii="Times New Roman" w:hAnsi="Times New Roman" w:cs="Times New Roman"/>
        </w:rPr>
        <w:t xml:space="preserve"> used in organ measurement</w:t>
      </w:r>
      <w:r w:rsidR="007D5E7B" w:rsidRPr="00EC2764">
        <w:rPr>
          <w:rFonts w:ascii="Times New Roman" w:hAnsi="Times New Roman" w:cs="Times New Roman"/>
        </w:rPr>
        <w:t xml:space="preserve">, </w:t>
      </w:r>
      <w:r w:rsidRPr="00EC2764">
        <w:rPr>
          <w:rFonts w:ascii="Times New Roman" w:hAnsi="Times New Roman" w:cs="Times New Roman"/>
        </w:rPr>
        <w:t>tumour detection</w:t>
      </w:r>
      <w:r w:rsidR="007D5E7B" w:rsidRPr="00EC2764">
        <w:rPr>
          <w:rFonts w:ascii="Times New Roman" w:hAnsi="Times New Roman" w:cs="Times New Roman"/>
        </w:rPr>
        <w:t>, blood samples and blood flow analysis</w:t>
      </w:r>
      <w:r w:rsidRPr="00EC2764">
        <w:rPr>
          <w:rFonts w:ascii="Times New Roman" w:hAnsi="Times New Roman" w:cs="Times New Roman"/>
        </w:rPr>
        <w:t>. Computer vision is also currently used to enhance x-ray and ultrasound results by removing noise from the image.</w:t>
      </w:r>
    </w:p>
    <w:p w14:paraId="5474BC52" w14:textId="26E71631" w:rsidR="006C6836" w:rsidRPr="00EC2764" w:rsidRDefault="006C6836" w:rsidP="006C6836">
      <w:pPr>
        <w:rPr>
          <w:rFonts w:ascii="Times New Roman" w:hAnsi="Times New Roman" w:cs="Times New Roman"/>
        </w:rPr>
      </w:pPr>
      <w:r w:rsidRPr="00EC2764">
        <w:rPr>
          <w:rFonts w:ascii="Times New Roman" w:hAnsi="Times New Roman" w:cs="Times New Roman"/>
        </w:rPr>
        <w:t>Other applications include facial recognition, CCTV and biometrics.</w:t>
      </w:r>
      <w:r w:rsidR="002422FC" w:rsidRPr="00EC2764">
        <w:rPr>
          <w:rFonts w:ascii="Times New Roman" w:hAnsi="Times New Roman" w:cs="Times New Roman"/>
        </w:rPr>
        <w:t>[</w:t>
      </w:r>
      <w:r w:rsidR="00575AF5" w:rsidRPr="00EC2764">
        <w:rPr>
          <w:rFonts w:ascii="Times New Roman" w:hAnsi="Times New Roman" w:cs="Times New Roman"/>
        </w:rPr>
        <w:t>9</w:t>
      </w:r>
      <w:r w:rsidR="002422FC" w:rsidRPr="00EC2764">
        <w:rPr>
          <w:rFonts w:ascii="Times New Roman" w:hAnsi="Times New Roman" w:cs="Times New Roman"/>
        </w:rPr>
        <w:t>]</w:t>
      </w:r>
      <w:r w:rsidR="00575AF5" w:rsidRPr="00EC2764">
        <w:rPr>
          <w:rFonts w:ascii="Times New Roman" w:hAnsi="Times New Roman" w:cs="Times New Roman"/>
        </w:rPr>
        <w:t>[10]</w:t>
      </w:r>
    </w:p>
    <w:p w14:paraId="41FCEFF8" w14:textId="77777777" w:rsidR="003D6BA8" w:rsidRPr="00EC2764" w:rsidRDefault="003D6BA8" w:rsidP="00EF522C">
      <w:pPr>
        <w:rPr>
          <w:rFonts w:ascii="Times New Roman" w:hAnsi="Times New Roman" w:cs="Times New Roman"/>
        </w:rPr>
      </w:pPr>
    </w:p>
    <w:p w14:paraId="46579306" w14:textId="77777777" w:rsidR="006C6836" w:rsidRPr="00EC2764" w:rsidRDefault="006C6836">
      <w:pPr>
        <w:rPr>
          <w:rFonts w:ascii="Times New Roman" w:eastAsiaTheme="majorEastAsia" w:hAnsi="Times New Roman" w:cs="Times New Roman"/>
          <w:color w:val="2F5496" w:themeColor="accent1" w:themeShade="BF"/>
          <w:sz w:val="26"/>
          <w:szCs w:val="26"/>
        </w:rPr>
      </w:pPr>
      <w:r w:rsidRPr="00EC2764">
        <w:rPr>
          <w:rFonts w:ascii="Times New Roman" w:hAnsi="Times New Roman" w:cs="Times New Roman"/>
        </w:rPr>
        <w:br w:type="page"/>
      </w:r>
    </w:p>
    <w:p w14:paraId="2D6F3368" w14:textId="3AC65CF9" w:rsidR="00894CD3" w:rsidRPr="00EC2764" w:rsidRDefault="00BE13C7" w:rsidP="006C6836">
      <w:pPr>
        <w:pStyle w:val="Heading3"/>
        <w:rPr>
          <w:rFonts w:ascii="Times New Roman" w:hAnsi="Times New Roman" w:cs="Times New Roman"/>
        </w:rPr>
      </w:pPr>
      <w:bookmarkStart w:id="67" w:name="_Toc7133837"/>
      <w:r w:rsidRPr="00EC2764">
        <w:rPr>
          <w:rFonts w:ascii="Times New Roman" w:hAnsi="Times New Roman" w:cs="Times New Roman"/>
        </w:rPr>
        <w:lastRenderedPageBreak/>
        <w:t>2.2.3</w:t>
      </w:r>
      <w:r w:rsidR="001B31BB" w:rsidRPr="00EC2764">
        <w:rPr>
          <w:rFonts w:ascii="Times New Roman" w:hAnsi="Times New Roman" w:cs="Times New Roman"/>
        </w:rPr>
        <w:t xml:space="preserve"> </w:t>
      </w:r>
      <w:r w:rsidR="00894CD3" w:rsidRPr="00EC2764">
        <w:rPr>
          <w:rFonts w:ascii="Times New Roman" w:hAnsi="Times New Roman" w:cs="Times New Roman"/>
        </w:rPr>
        <w:t>Images</w:t>
      </w:r>
      <w:bookmarkEnd w:id="67"/>
    </w:p>
    <w:p w14:paraId="01C2FC55" w14:textId="2ADCEAB3" w:rsidR="006A0976" w:rsidRPr="00EC2764" w:rsidRDefault="001175DB" w:rsidP="009E47BD">
      <w:pPr>
        <w:rPr>
          <w:rFonts w:ascii="Times New Roman" w:hAnsi="Times New Roman" w:cs="Times New Roman"/>
        </w:rPr>
      </w:pPr>
      <w:r w:rsidRPr="00EC2764">
        <w:rPr>
          <w:rFonts w:ascii="Times New Roman" w:hAnsi="Times New Roman" w:cs="Times New Roman"/>
        </w:rPr>
        <w:t xml:space="preserve">To </w:t>
      </w:r>
      <w:r w:rsidR="000C03D1" w:rsidRPr="00EC2764">
        <w:rPr>
          <w:rFonts w:ascii="Times New Roman" w:hAnsi="Times New Roman" w:cs="Times New Roman"/>
        </w:rPr>
        <w:t>a human</w:t>
      </w:r>
      <w:r w:rsidRPr="00EC2764">
        <w:rPr>
          <w:rFonts w:ascii="Times New Roman" w:hAnsi="Times New Roman" w:cs="Times New Roman"/>
        </w:rPr>
        <w:t xml:space="preserve">, an image is </w:t>
      </w:r>
      <w:r w:rsidR="006B272A" w:rsidRPr="00EC2764">
        <w:rPr>
          <w:rFonts w:ascii="Times New Roman" w:hAnsi="Times New Roman" w:cs="Times New Roman"/>
        </w:rPr>
        <w:t xml:space="preserve">a </w:t>
      </w:r>
      <w:r w:rsidRPr="00EC2764">
        <w:rPr>
          <w:rFonts w:ascii="Times New Roman" w:hAnsi="Times New Roman" w:cs="Times New Roman"/>
        </w:rPr>
        <w:t>snapshot of light at a given moment.</w:t>
      </w:r>
      <w:r w:rsidR="007D5E7B" w:rsidRPr="00EC2764">
        <w:rPr>
          <w:rFonts w:ascii="Times New Roman" w:hAnsi="Times New Roman" w:cs="Times New Roman"/>
        </w:rPr>
        <w:t xml:space="preserve"> However, storing an image using a computer is much more complex. </w:t>
      </w:r>
      <w:r w:rsidR="006A0976" w:rsidRPr="00EC2764">
        <w:rPr>
          <w:rFonts w:ascii="Times New Roman" w:hAnsi="Times New Roman" w:cs="Times New Roman"/>
        </w:rPr>
        <w:t>An image</w:t>
      </w:r>
      <w:r w:rsidRPr="00EC2764">
        <w:rPr>
          <w:rFonts w:ascii="Times New Roman" w:hAnsi="Times New Roman" w:cs="Times New Roman"/>
        </w:rPr>
        <w:t xml:space="preserve"> in computer science</w:t>
      </w:r>
      <w:r w:rsidR="006A0976" w:rsidRPr="00EC2764">
        <w:rPr>
          <w:rFonts w:ascii="Times New Roman" w:hAnsi="Times New Roman" w:cs="Times New Roman"/>
        </w:rPr>
        <w:t xml:space="preserve"> is a regularly-sampled rectangular grid of pixels. This grid is stored in what is commonly referred to as an array. Grayscale images are stored in 2D arrays </w:t>
      </w:r>
      <w:r w:rsidR="007D5E7B" w:rsidRPr="00EC2764">
        <w:rPr>
          <w:rFonts w:ascii="Times New Roman" w:hAnsi="Times New Roman" w:cs="Times New Roman"/>
        </w:rPr>
        <w:t>whereas</w:t>
      </w:r>
      <w:r w:rsidR="006A0976" w:rsidRPr="00EC2764">
        <w:rPr>
          <w:rFonts w:ascii="Times New Roman" w:hAnsi="Times New Roman" w:cs="Times New Roman"/>
        </w:rPr>
        <w:t xml:space="preserve"> colour images are stored in 3D arrays. An RGB image essentially has 3 </w:t>
      </w:r>
      <w:r w:rsidRPr="00EC2764">
        <w:rPr>
          <w:rFonts w:ascii="Times New Roman" w:hAnsi="Times New Roman" w:cs="Times New Roman"/>
        </w:rPr>
        <w:t>layers (arrays)</w:t>
      </w:r>
      <w:r w:rsidR="006A0976" w:rsidRPr="00EC2764">
        <w:rPr>
          <w:rFonts w:ascii="Times New Roman" w:hAnsi="Times New Roman" w:cs="Times New Roman"/>
        </w:rPr>
        <w:t>.</w:t>
      </w:r>
      <w:r w:rsidRPr="00EC2764">
        <w:rPr>
          <w:rFonts w:ascii="Times New Roman" w:hAnsi="Times New Roman" w:cs="Times New Roman"/>
        </w:rPr>
        <w:t xml:space="preserve"> Each array in the</w:t>
      </w:r>
      <w:r w:rsidR="006A0976" w:rsidRPr="00EC2764">
        <w:rPr>
          <w:rFonts w:ascii="Times New Roman" w:hAnsi="Times New Roman" w:cs="Times New Roman"/>
        </w:rPr>
        <w:t xml:space="preserve"> 3D </w:t>
      </w:r>
      <w:r w:rsidR="007D5E7B" w:rsidRPr="00EC2764">
        <w:rPr>
          <w:rFonts w:ascii="Times New Roman" w:hAnsi="Times New Roman" w:cs="Times New Roman"/>
        </w:rPr>
        <w:t>structure</w:t>
      </w:r>
      <w:r w:rsidR="006A0976" w:rsidRPr="00EC2764">
        <w:rPr>
          <w:rFonts w:ascii="Times New Roman" w:hAnsi="Times New Roman" w:cs="Times New Roman"/>
        </w:rPr>
        <w:t xml:space="preserve"> </w:t>
      </w:r>
      <w:r w:rsidRPr="00EC2764">
        <w:rPr>
          <w:rFonts w:ascii="Times New Roman" w:hAnsi="Times New Roman" w:cs="Times New Roman"/>
        </w:rPr>
        <w:t>contains the intensity values for a given channel. When combined, a colour image is formed.</w:t>
      </w:r>
    </w:p>
    <w:p w14:paraId="47E66193" w14:textId="77777777" w:rsidR="006A0976" w:rsidRPr="00EC2764" w:rsidRDefault="006A0976" w:rsidP="006A0976">
      <w:pPr>
        <w:keepNext/>
        <w:rPr>
          <w:rFonts w:ascii="Times New Roman" w:hAnsi="Times New Roman" w:cs="Times New Roman"/>
        </w:rPr>
      </w:pPr>
      <w:r w:rsidRPr="00EC2764">
        <w:rPr>
          <w:rFonts w:ascii="Times New Roman" w:hAnsi="Times New Roman" w:cs="Times New Roman"/>
          <w:noProof/>
          <w:lang w:eastAsia="en-GB"/>
        </w:rPr>
        <w:drawing>
          <wp:inline distT="0" distB="0" distL="0" distR="0" wp14:anchorId="7DE1F944" wp14:editId="3785B2E6">
            <wp:extent cx="5482149" cy="4171950"/>
            <wp:effectExtent l="0" t="0" r="4445" b="0"/>
            <wp:docPr id="20" name="Picture 20" descr="Image result for image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mage arra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05500" cy="4189720"/>
                    </a:xfrm>
                    <a:prstGeom prst="rect">
                      <a:avLst/>
                    </a:prstGeom>
                    <a:noFill/>
                    <a:ln>
                      <a:noFill/>
                    </a:ln>
                  </pic:spPr>
                </pic:pic>
              </a:graphicData>
            </a:graphic>
          </wp:inline>
        </w:drawing>
      </w:r>
    </w:p>
    <w:p w14:paraId="070BD9CA" w14:textId="1AF06CC2" w:rsidR="006A0976" w:rsidRPr="00EC2764" w:rsidRDefault="006A0976" w:rsidP="001175DB">
      <w:pPr>
        <w:pStyle w:val="Caption"/>
        <w:rPr>
          <w:rFonts w:ascii="Times New Roman" w:hAnsi="Times New Roman" w:cs="Times New Roman"/>
        </w:rPr>
      </w:pPr>
      <w:bookmarkStart w:id="68" w:name="_Ref6910460"/>
      <w:bookmarkStart w:id="69" w:name="_Toc6934693"/>
      <w:r w:rsidRPr="00EC2764">
        <w:rPr>
          <w:rFonts w:ascii="Times New Roman" w:hAnsi="Times New Roman" w:cs="Times New Roman"/>
        </w:rPr>
        <w:t xml:space="preserve">Figure </w:t>
      </w:r>
      <w:r w:rsidR="00BD0F19" w:rsidRPr="00EC2764">
        <w:rPr>
          <w:rFonts w:ascii="Times New Roman" w:hAnsi="Times New Roman" w:cs="Times New Roman"/>
        </w:rPr>
        <w:fldChar w:fldCharType="begin"/>
      </w:r>
      <w:r w:rsidR="00BD0F19" w:rsidRPr="00EC2764">
        <w:rPr>
          <w:rFonts w:ascii="Times New Roman" w:hAnsi="Times New Roman" w:cs="Times New Roman"/>
        </w:rPr>
        <w:instrText xml:space="preserve"> SEQ Figure \* ARABIC </w:instrText>
      </w:r>
      <w:r w:rsidR="00BD0F19" w:rsidRPr="00EC2764">
        <w:rPr>
          <w:rFonts w:ascii="Times New Roman" w:hAnsi="Times New Roman" w:cs="Times New Roman"/>
        </w:rPr>
        <w:fldChar w:fldCharType="separate"/>
      </w:r>
      <w:r w:rsidR="00A47075" w:rsidRPr="00EC2764">
        <w:rPr>
          <w:rFonts w:ascii="Times New Roman" w:hAnsi="Times New Roman" w:cs="Times New Roman"/>
          <w:noProof/>
        </w:rPr>
        <w:t>1</w:t>
      </w:r>
      <w:r w:rsidR="00BD0F19" w:rsidRPr="00EC2764">
        <w:rPr>
          <w:rFonts w:ascii="Times New Roman" w:hAnsi="Times New Roman" w:cs="Times New Roman"/>
          <w:noProof/>
        </w:rPr>
        <w:fldChar w:fldCharType="end"/>
      </w:r>
      <w:bookmarkEnd w:id="68"/>
      <w:r w:rsidRPr="00EC2764">
        <w:rPr>
          <w:rFonts w:ascii="Times New Roman" w:hAnsi="Times New Roman" w:cs="Times New Roman"/>
        </w:rPr>
        <w:t>: 3D array representing an image</w:t>
      </w:r>
      <w:bookmarkEnd w:id="69"/>
      <w:r w:rsidR="00575AF5" w:rsidRPr="00EC2764">
        <w:rPr>
          <w:rFonts w:ascii="Times New Roman" w:hAnsi="Times New Roman" w:cs="Times New Roman"/>
        </w:rPr>
        <w:t xml:space="preserve">. Each layer represents an array containing </w:t>
      </w:r>
      <w:r w:rsidR="007D63C4" w:rsidRPr="00EC2764">
        <w:rPr>
          <w:rFonts w:ascii="Times New Roman" w:hAnsi="Times New Roman" w:cs="Times New Roman"/>
        </w:rPr>
        <w:t>RGB channel</w:t>
      </w:r>
      <w:r w:rsidR="00575AF5" w:rsidRPr="00EC2764">
        <w:rPr>
          <w:rFonts w:ascii="Times New Roman" w:hAnsi="Times New Roman" w:cs="Times New Roman"/>
        </w:rPr>
        <w:t xml:space="preserve"> intensities</w:t>
      </w:r>
      <w:r w:rsidR="007D63C4" w:rsidRPr="00EC2764">
        <w:rPr>
          <w:rFonts w:ascii="Times New Roman" w:hAnsi="Times New Roman" w:cs="Times New Roman"/>
        </w:rPr>
        <w:t>[</w:t>
      </w:r>
      <w:r w:rsidR="00575AF5" w:rsidRPr="00EC2764">
        <w:rPr>
          <w:rFonts w:ascii="Times New Roman" w:hAnsi="Times New Roman" w:cs="Times New Roman"/>
        </w:rPr>
        <w:t>11</w:t>
      </w:r>
      <w:r w:rsidR="007D63C4" w:rsidRPr="00EC2764">
        <w:rPr>
          <w:rFonts w:ascii="Times New Roman" w:hAnsi="Times New Roman" w:cs="Times New Roman"/>
        </w:rPr>
        <w:t>]</w:t>
      </w:r>
    </w:p>
    <w:p w14:paraId="33C11663" w14:textId="5E9C1F6F" w:rsidR="001175DB" w:rsidRPr="00EC2764" w:rsidRDefault="001175DB" w:rsidP="001175DB">
      <w:pPr>
        <w:rPr>
          <w:rFonts w:ascii="Times New Roman" w:hAnsi="Times New Roman" w:cs="Times New Roman"/>
        </w:rPr>
      </w:pPr>
      <w:r w:rsidRPr="00EC2764">
        <w:rPr>
          <w:rFonts w:ascii="Times New Roman" w:hAnsi="Times New Roman" w:cs="Times New Roman"/>
        </w:rPr>
        <w:fldChar w:fldCharType="begin"/>
      </w:r>
      <w:r w:rsidRPr="00EC2764">
        <w:rPr>
          <w:rFonts w:ascii="Times New Roman" w:hAnsi="Times New Roman" w:cs="Times New Roman"/>
        </w:rPr>
        <w:instrText xml:space="preserve"> REF _Ref6910460 \h </w:instrText>
      </w:r>
      <w:r w:rsidR="009D1CBC" w:rsidRPr="00EC2764">
        <w:rPr>
          <w:rFonts w:ascii="Times New Roman" w:hAnsi="Times New Roman" w:cs="Times New Roman"/>
        </w:rPr>
        <w:instrText xml:space="preserve"> \* MERGEFORMAT </w:instrText>
      </w:r>
      <w:r w:rsidRPr="00EC2764">
        <w:rPr>
          <w:rFonts w:ascii="Times New Roman" w:hAnsi="Times New Roman" w:cs="Times New Roman"/>
        </w:rPr>
      </w:r>
      <w:r w:rsidRPr="00EC2764">
        <w:rPr>
          <w:rFonts w:ascii="Times New Roman" w:hAnsi="Times New Roman" w:cs="Times New Roman"/>
        </w:rPr>
        <w:fldChar w:fldCharType="separate"/>
      </w:r>
      <w:r w:rsidR="00A47075" w:rsidRPr="00EC2764">
        <w:rPr>
          <w:rFonts w:ascii="Times New Roman" w:hAnsi="Times New Roman" w:cs="Times New Roman"/>
        </w:rPr>
        <w:t xml:space="preserve">Figure </w:t>
      </w:r>
      <w:r w:rsidR="00A47075" w:rsidRPr="00EC2764">
        <w:rPr>
          <w:rFonts w:ascii="Times New Roman" w:hAnsi="Times New Roman" w:cs="Times New Roman"/>
          <w:noProof/>
        </w:rPr>
        <w:t>1</w:t>
      </w:r>
      <w:r w:rsidRPr="00EC2764">
        <w:rPr>
          <w:rFonts w:ascii="Times New Roman" w:hAnsi="Times New Roman" w:cs="Times New Roman"/>
        </w:rPr>
        <w:fldChar w:fldCharType="end"/>
      </w:r>
      <w:r w:rsidRPr="00EC2764">
        <w:rPr>
          <w:rFonts w:ascii="Times New Roman" w:hAnsi="Times New Roman" w:cs="Times New Roman"/>
        </w:rPr>
        <w:t xml:space="preserve"> shows a visual re</w:t>
      </w:r>
      <w:r w:rsidR="00694802" w:rsidRPr="00EC2764">
        <w:rPr>
          <w:rFonts w:ascii="Times New Roman" w:hAnsi="Times New Roman" w:cs="Times New Roman"/>
        </w:rPr>
        <w:t xml:space="preserve">presentation of a 3D array with colour intensities stored as decimals. A decimal value of 1.0 would mean a computer would turn the given pixel on at full power. 0.0 would mean the given pixel would be turned off. This allows a computer to show a range of different colours at different </w:t>
      </w:r>
      <w:proofErr w:type="spellStart"/>
      <w:r w:rsidR="003F1F9B" w:rsidRPr="00EC2764">
        <w:rPr>
          <w:rFonts w:ascii="Times New Roman" w:hAnsi="Times New Roman" w:cs="Times New Roman"/>
        </w:rPr>
        <w:t>brightness</w:t>
      </w:r>
      <w:r w:rsidR="006B272A" w:rsidRPr="00EC2764">
        <w:rPr>
          <w:rFonts w:ascii="Times New Roman" w:hAnsi="Times New Roman" w:cs="Times New Roman"/>
        </w:rPr>
        <w:t>e</w:t>
      </w:r>
      <w:r w:rsidR="003F1F9B" w:rsidRPr="00EC2764">
        <w:rPr>
          <w:rFonts w:ascii="Times New Roman" w:hAnsi="Times New Roman" w:cs="Times New Roman"/>
        </w:rPr>
        <w:t>s</w:t>
      </w:r>
      <w:proofErr w:type="spellEnd"/>
      <w:r w:rsidR="00694802" w:rsidRPr="00EC2764">
        <w:rPr>
          <w:rFonts w:ascii="Times New Roman" w:hAnsi="Times New Roman" w:cs="Times New Roman"/>
        </w:rPr>
        <w:t>.</w:t>
      </w:r>
      <w:r w:rsidR="003F1F9B" w:rsidRPr="00EC2764">
        <w:rPr>
          <w:rFonts w:ascii="Times New Roman" w:hAnsi="Times New Roman" w:cs="Times New Roman"/>
        </w:rPr>
        <w:t xml:space="preserve"> To show an image at a lower brightness, the image array would simply be multiplied by a decimal to reduce all intensity values. To reduce </w:t>
      </w:r>
      <w:r w:rsidR="006B272A" w:rsidRPr="00EC2764">
        <w:rPr>
          <w:rFonts w:ascii="Times New Roman" w:hAnsi="Times New Roman" w:cs="Times New Roman"/>
        </w:rPr>
        <w:t>the brightness of an image</w:t>
      </w:r>
      <w:r w:rsidR="003F1F9B" w:rsidRPr="00EC2764">
        <w:rPr>
          <w:rFonts w:ascii="Times New Roman" w:hAnsi="Times New Roman" w:cs="Times New Roman"/>
        </w:rPr>
        <w:t xml:space="preserve"> by 50%, the entirety of the array would be multiplied by 0.5. </w:t>
      </w:r>
      <w:r w:rsidR="007D5E7B" w:rsidRPr="00EC2764">
        <w:rPr>
          <w:rFonts w:ascii="Times New Roman" w:hAnsi="Times New Roman" w:cs="Times New Roman"/>
        </w:rPr>
        <w:t>Conversely, t</w:t>
      </w:r>
      <w:r w:rsidR="003F1F9B" w:rsidRPr="00EC2764">
        <w:rPr>
          <w:rFonts w:ascii="Times New Roman" w:hAnsi="Times New Roman" w:cs="Times New Roman"/>
        </w:rPr>
        <w:t xml:space="preserve">o increase the brightness the opposite would be done. If the array was to be multiplied by 1.5, the </w:t>
      </w:r>
      <w:r w:rsidR="006B272A" w:rsidRPr="00EC2764">
        <w:rPr>
          <w:rFonts w:ascii="Times New Roman" w:hAnsi="Times New Roman" w:cs="Times New Roman"/>
        </w:rPr>
        <w:t>brightness of the image</w:t>
      </w:r>
      <w:r w:rsidR="003F1F9B" w:rsidRPr="00EC2764">
        <w:rPr>
          <w:rFonts w:ascii="Times New Roman" w:hAnsi="Times New Roman" w:cs="Times New Roman"/>
        </w:rPr>
        <w:t xml:space="preserve"> would be increased by 50%. Values that peak above 1.0 or below 0.0 </w:t>
      </w:r>
      <w:r w:rsidR="007D5E7B" w:rsidRPr="00EC2764">
        <w:rPr>
          <w:rFonts w:ascii="Times New Roman" w:hAnsi="Times New Roman" w:cs="Times New Roman"/>
        </w:rPr>
        <w:t>are</w:t>
      </w:r>
      <w:r w:rsidR="003F1F9B" w:rsidRPr="00EC2764">
        <w:rPr>
          <w:rFonts w:ascii="Times New Roman" w:hAnsi="Times New Roman" w:cs="Times New Roman"/>
        </w:rPr>
        <w:t xml:space="preserve"> normalised to ensure they can still be displayed.</w:t>
      </w:r>
    </w:p>
    <w:p w14:paraId="701809AA" w14:textId="763CB961" w:rsidR="00327FD4" w:rsidRPr="00EC2764" w:rsidRDefault="006C6836" w:rsidP="003B5E72">
      <w:pPr>
        <w:rPr>
          <w:rFonts w:ascii="Times New Roman" w:eastAsiaTheme="majorEastAsia" w:hAnsi="Times New Roman" w:cs="Times New Roman"/>
          <w:color w:val="1F3763" w:themeColor="accent1" w:themeShade="7F"/>
          <w:sz w:val="24"/>
          <w:szCs w:val="24"/>
        </w:rPr>
      </w:pPr>
      <w:r w:rsidRPr="00EC2764">
        <w:rPr>
          <w:rFonts w:ascii="Times New Roman" w:hAnsi="Times New Roman" w:cs="Times New Roman"/>
        </w:rPr>
        <w:br w:type="page"/>
      </w:r>
    </w:p>
    <w:p w14:paraId="111C6CEF" w14:textId="4E18ED99" w:rsidR="00252BB0" w:rsidRPr="00EC2764" w:rsidRDefault="009D6DD5" w:rsidP="009D6DD5">
      <w:pPr>
        <w:pStyle w:val="Heading2"/>
        <w:spacing w:line="240" w:lineRule="auto"/>
        <w:rPr>
          <w:rFonts w:ascii="Times New Roman" w:hAnsi="Times New Roman" w:cs="Times New Roman"/>
        </w:rPr>
      </w:pPr>
      <w:bookmarkStart w:id="70" w:name="_Toc7133838"/>
      <w:r w:rsidRPr="00EC2764">
        <w:rPr>
          <w:rFonts w:ascii="Times New Roman" w:hAnsi="Times New Roman" w:cs="Times New Roman"/>
        </w:rPr>
        <w:lastRenderedPageBreak/>
        <w:t>2.3 </w:t>
      </w:r>
      <w:r w:rsidR="00252BB0" w:rsidRPr="00EC2764">
        <w:rPr>
          <w:rFonts w:ascii="Times New Roman" w:hAnsi="Times New Roman" w:cs="Times New Roman"/>
        </w:rPr>
        <w:t>Data</w:t>
      </w:r>
      <w:bookmarkEnd w:id="70"/>
    </w:p>
    <w:p w14:paraId="25AED1C6" w14:textId="2937A07C" w:rsidR="00CD4410" w:rsidRPr="00EC2764" w:rsidRDefault="00CD4410" w:rsidP="008B6EF7">
      <w:pPr>
        <w:spacing w:line="240" w:lineRule="auto"/>
        <w:rPr>
          <w:rFonts w:ascii="Times New Roman" w:hAnsi="Times New Roman" w:cs="Times New Roman"/>
        </w:rPr>
      </w:pPr>
      <w:r w:rsidRPr="00EC2764">
        <w:rPr>
          <w:rFonts w:ascii="Times New Roman" w:hAnsi="Times New Roman" w:cs="Times New Roman"/>
        </w:rPr>
        <w:t xml:space="preserve">This chapter provides </w:t>
      </w:r>
      <w:r w:rsidR="0043080A" w:rsidRPr="00EC2764">
        <w:rPr>
          <w:rFonts w:ascii="Times New Roman" w:hAnsi="Times New Roman" w:cs="Times New Roman"/>
        </w:rPr>
        <w:t>a description of</w:t>
      </w:r>
      <w:r w:rsidRPr="00EC2764">
        <w:rPr>
          <w:rFonts w:ascii="Times New Roman" w:hAnsi="Times New Roman" w:cs="Times New Roman"/>
        </w:rPr>
        <w:t xml:space="preserve"> the data required to train a</w:t>
      </w:r>
      <w:r w:rsidR="006B272A" w:rsidRPr="00EC2764">
        <w:rPr>
          <w:rFonts w:ascii="Times New Roman" w:hAnsi="Times New Roman" w:cs="Times New Roman"/>
        </w:rPr>
        <w:t>n</w:t>
      </w:r>
      <w:r w:rsidRPr="00EC2764">
        <w:rPr>
          <w:rFonts w:ascii="Times New Roman" w:hAnsi="Times New Roman" w:cs="Times New Roman"/>
        </w:rPr>
        <w:t xml:space="preserve"> ML</w:t>
      </w:r>
      <w:r w:rsidR="0043080A" w:rsidRPr="00EC2764">
        <w:rPr>
          <w:rFonts w:ascii="Times New Roman" w:hAnsi="Times New Roman" w:cs="Times New Roman"/>
        </w:rPr>
        <w:t xml:space="preserve"> model, how it was gathered and how suitable images were selected. </w:t>
      </w:r>
    </w:p>
    <w:p w14:paraId="2A995D1A" w14:textId="56148226" w:rsidR="00815069" w:rsidRPr="00EC2764" w:rsidRDefault="00FF749D" w:rsidP="008B6EF7">
      <w:pPr>
        <w:spacing w:line="240" w:lineRule="auto"/>
        <w:rPr>
          <w:rFonts w:ascii="Times New Roman" w:hAnsi="Times New Roman" w:cs="Times New Roman"/>
        </w:rPr>
      </w:pPr>
      <w:r w:rsidRPr="00EC2764">
        <w:rPr>
          <w:rFonts w:ascii="Times New Roman" w:hAnsi="Times New Roman" w:cs="Times New Roman"/>
        </w:rPr>
        <w:t xml:space="preserve">For a computer to recognise an object, first you </w:t>
      </w:r>
      <w:r w:rsidR="00B74428" w:rsidRPr="00EC2764">
        <w:rPr>
          <w:rFonts w:ascii="Times New Roman" w:hAnsi="Times New Roman" w:cs="Times New Roman"/>
        </w:rPr>
        <w:t>must</w:t>
      </w:r>
      <w:r w:rsidRPr="00EC2764">
        <w:rPr>
          <w:rFonts w:ascii="Times New Roman" w:hAnsi="Times New Roman" w:cs="Times New Roman"/>
        </w:rPr>
        <w:t xml:space="preserve"> teach it what the object looks like. </w:t>
      </w:r>
      <w:r w:rsidR="007D5E7B" w:rsidRPr="00EC2764">
        <w:rPr>
          <w:rFonts w:ascii="Times New Roman" w:hAnsi="Times New Roman" w:cs="Times New Roman"/>
        </w:rPr>
        <w:t>This can be accomplished using</w:t>
      </w:r>
      <w:r w:rsidRPr="00EC2764">
        <w:rPr>
          <w:rFonts w:ascii="Times New Roman" w:hAnsi="Times New Roman" w:cs="Times New Roman"/>
        </w:rPr>
        <w:t xml:space="preserve"> different learning techniques </w:t>
      </w:r>
      <w:r w:rsidR="00F758B3" w:rsidRPr="00EC2764">
        <w:rPr>
          <w:rFonts w:ascii="Times New Roman" w:hAnsi="Times New Roman" w:cs="Times New Roman"/>
        </w:rPr>
        <w:t xml:space="preserve">and </w:t>
      </w:r>
      <w:r w:rsidR="007D5E7B" w:rsidRPr="00EC2764">
        <w:rPr>
          <w:rFonts w:ascii="Times New Roman" w:hAnsi="Times New Roman" w:cs="Times New Roman"/>
        </w:rPr>
        <w:t>methods</w:t>
      </w:r>
      <w:r w:rsidR="00F758B3" w:rsidRPr="00EC2764">
        <w:rPr>
          <w:rFonts w:ascii="Times New Roman" w:hAnsi="Times New Roman" w:cs="Times New Roman"/>
        </w:rPr>
        <w:t xml:space="preserve">. The </w:t>
      </w:r>
      <w:r w:rsidRPr="00EC2764">
        <w:rPr>
          <w:rFonts w:ascii="Times New Roman" w:hAnsi="Times New Roman" w:cs="Times New Roman"/>
        </w:rPr>
        <w:t xml:space="preserve">technique I chose to implement </w:t>
      </w:r>
      <w:r w:rsidR="00F758B3" w:rsidRPr="00EC2764">
        <w:rPr>
          <w:rFonts w:ascii="Times New Roman" w:hAnsi="Times New Roman" w:cs="Times New Roman"/>
        </w:rPr>
        <w:t>was</w:t>
      </w:r>
      <w:r w:rsidRPr="00EC2764">
        <w:rPr>
          <w:rFonts w:ascii="Times New Roman" w:hAnsi="Times New Roman" w:cs="Times New Roman"/>
        </w:rPr>
        <w:t xml:space="preserve"> supervised learning. </w:t>
      </w:r>
      <w:r w:rsidR="0019734A" w:rsidRPr="00EC2764">
        <w:rPr>
          <w:rFonts w:ascii="Times New Roman" w:hAnsi="Times New Roman" w:cs="Times New Roman"/>
        </w:rPr>
        <w:t xml:space="preserve">To carry out supervised learning, a </w:t>
      </w:r>
      <w:r w:rsidR="00DE5905" w:rsidRPr="00EC2764">
        <w:rPr>
          <w:rFonts w:ascii="Times New Roman" w:hAnsi="Times New Roman" w:cs="Times New Roman"/>
        </w:rPr>
        <w:t>training</w:t>
      </w:r>
      <w:r w:rsidR="0019734A" w:rsidRPr="00EC2764">
        <w:rPr>
          <w:rFonts w:ascii="Times New Roman" w:hAnsi="Times New Roman" w:cs="Times New Roman"/>
        </w:rPr>
        <w:t xml:space="preserve"> set must be created. The </w:t>
      </w:r>
      <w:r w:rsidR="00DE5905" w:rsidRPr="00EC2764">
        <w:rPr>
          <w:rFonts w:ascii="Times New Roman" w:hAnsi="Times New Roman" w:cs="Times New Roman"/>
        </w:rPr>
        <w:t>training</w:t>
      </w:r>
      <w:r w:rsidR="0019734A" w:rsidRPr="00EC2764">
        <w:rPr>
          <w:rFonts w:ascii="Times New Roman" w:hAnsi="Times New Roman" w:cs="Times New Roman"/>
        </w:rPr>
        <w:t xml:space="preserve"> set </w:t>
      </w:r>
      <w:r w:rsidR="00F758B3" w:rsidRPr="00EC2764">
        <w:rPr>
          <w:rFonts w:ascii="Times New Roman" w:hAnsi="Times New Roman" w:cs="Times New Roman"/>
        </w:rPr>
        <w:t>must show an accurate representation of the object</w:t>
      </w:r>
      <w:r w:rsidR="006B272A" w:rsidRPr="00EC2764">
        <w:rPr>
          <w:rFonts w:ascii="Times New Roman" w:hAnsi="Times New Roman" w:cs="Times New Roman"/>
        </w:rPr>
        <w:t>,</w:t>
      </w:r>
      <w:r w:rsidR="00F758B3" w:rsidRPr="00EC2764">
        <w:rPr>
          <w:rFonts w:ascii="Times New Roman" w:hAnsi="Times New Roman" w:cs="Times New Roman"/>
        </w:rPr>
        <w:t xml:space="preserve"> or the model will fail to understand</w:t>
      </w:r>
      <w:r w:rsidR="005C6A69" w:rsidRPr="00EC2764">
        <w:rPr>
          <w:rFonts w:ascii="Times New Roman" w:hAnsi="Times New Roman" w:cs="Times New Roman"/>
        </w:rPr>
        <w:t xml:space="preserve"> what it is identifying.</w:t>
      </w:r>
    </w:p>
    <w:p w14:paraId="1630A22C" w14:textId="566E66E6" w:rsidR="00894CD3" w:rsidRPr="00EC2764" w:rsidRDefault="00BE13C7" w:rsidP="00894CD3">
      <w:pPr>
        <w:pStyle w:val="Heading3"/>
        <w:rPr>
          <w:rFonts w:ascii="Times New Roman" w:hAnsi="Times New Roman" w:cs="Times New Roman"/>
        </w:rPr>
      </w:pPr>
      <w:bookmarkStart w:id="71" w:name="_Toc7133839"/>
      <w:r w:rsidRPr="00EC2764">
        <w:rPr>
          <w:rFonts w:ascii="Times New Roman" w:hAnsi="Times New Roman" w:cs="Times New Roman"/>
        </w:rPr>
        <w:t>2.3.1</w:t>
      </w:r>
      <w:r w:rsidR="001B31BB" w:rsidRPr="00EC2764">
        <w:rPr>
          <w:rFonts w:ascii="Times New Roman" w:hAnsi="Times New Roman" w:cs="Times New Roman"/>
        </w:rPr>
        <w:t xml:space="preserve"> </w:t>
      </w:r>
      <w:r w:rsidR="00894CD3" w:rsidRPr="00EC2764">
        <w:rPr>
          <w:rFonts w:ascii="Times New Roman" w:hAnsi="Times New Roman" w:cs="Times New Roman"/>
        </w:rPr>
        <w:t>Standalone data set</w:t>
      </w:r>
      <w:bookmarkEnd w:id="71"/>
    </w:p>
    <w:p w14:paraId="6FFAB4FE" w14:textId="27C89179" w:rsidR="00894CD3" w:rsidRPr="00EC2764" w:rsidRDefault="00894CD3" w:rsidP="00894CD3">
      <w:pPr>
        <w:spacing w:line="240" w:lineRule="auto"/>
        <w:rPr>
          <w:rFonts w:ascii="Times New Roman" w:hAnsi="Times New Roman" w:cs="Times New Roman"/>
        </w:rPr>
      </w:pPr>
      <w:r w:rsidRPr="00EC2764">
        <w:rPr>
          <w:rFonts w:ascii="Times New Roman" w:hAnsi="Times New Roman" w:cs="Times New Roman"/>
        </w:rPr>
        <w:t xml:space="preserve">The standalone data set currently consists of 100 images of aircraft and 100 images of </w:t>
      </w:r>
      <w:r w:rsidR="006B272A" w:rsidRPr="00EC2764">
        <w:rPr>
          <w:rFonts w:ascii="Times New Roman" w:hAnsi="Times New Roman" w:cs="Times New Roman"/>
        </w:rPr>
        <w:t xml:space="preserve">the </w:t>
      </w:r>
      <w:r w:rsidRPr="00EC2764">
        <w:rPr>
          <w:rFonts w:ascii="Times New Roman" w:hAnsi="Times New Roman" w:cs="Times New Roman"/>
        </w:rPr>
        <w:t xml:space="preserve">ground. </w:t>
      </w:r>
      <w:r w:rsidR="003D6BA8" w:rsidRPr="00EC2764">
        <w:rPr>
          <w:rFonts w:ascii="Times New Roman" w:hAnsi="Times New Roman" w:cs="Times New Roman"/>
        </w:rPr>
        <w:t xml:space="preserve">20 images are retained for </w:t>
      </w:r>
      <w:r w:rsidR="003B5E72" w:rsidRPr="00EC2764">
        <w:rPr>
          <w:rFonts w:ascii="Times New Roman" w:hAnsi="Times New Roman" w:cs="Times New Roman"/>
        </w:rPr>
        <w:t>training</w:t>
      </w:r>
      <w:r w:rsidR="00F27996" w:rsidRPr="00EC2764">
        <w:rPr>
          <w:rFonts w:ascii="Times New Roman" w:hAnsi="Times New Roman" w:cs="Times New Roman"/>
        </w:rPr>
        <w:t xml:space="preserve">: </w:t>
      </w:r>
      <w:r w:rsidR="003B5E72" w:rsidRPr="00EC2764">
        <w:rPr>
          <w:rFonts w:ascii="Times New Roman" w:hAnsi="Times New Roman" w:cs="Times New Roman"/>
        </w:rPr>
        <w:t>10 aircraft and 10 ground images</w:t>
      </w:r>
      <w:r w:rsidR="003D6BA8" w:rsidRPr="00EC2764">
        <w:rPr>
          <w:rFonts w:ascii="Times New Roman" w:hAnsi="Times New Roman" w:cs="Times New Roman"/>
        </w:rPr>
        <w:t xml:space="preserve">. </w:t>
      </w:r>
      <w:r w:rsidRPr="00EC2764">
        <w:rPr>
          <w:rFonts w:ascii="Times New Roman" w:hAnsi="Times New Roman" w:cs="Times New Roman"/>
        </w:rPr>
        <w:t xml:space="preserve">Images were obtained from </w:t>
      </w:r>
      <w:r w:rsidR="00E70CA4" w:rsidRPr="00EC2764">
        <w:rPr>
          <w:rFonts w:ascii="Times New Roman" w:hAnsi="Times New Roman" w:cs="Times New Roman"/>
        </w:rPr>
        <w:t>G</w:t>
      </w:r>
      <w:r w:rsidRPr="00EC2764">
        <w:rPr>
          <w:rFonts w:ascii="Times New Roman" w:hAnsi="Times New Roman" w:cs="Times New Roman"/>
        </w:rPr>
        <w:t xml:space="preserve">oogle earth by taking screenshots of airports and proceeding to crop </w:t>
      </w:r>
      <w:r w:rsidR="00E70CA4" w:rsidRPr="00EC2764">
        <w:rPr>
          <w:rFonts w:ascii="Times New Roman" w:hAnsi="Times New Roman" w:cs="Times New Roman"/>
        </w:rPr>
        <w:t xml:space="preserve">areas that contain </w:t>
      </w:r>
      <w:r w:rsidRPr="00EC2764">
        <w:rPr>
          <w:rFonts w:ascii="Times New Roman" w:hAnsi="Times New Roman" w:cs="Times New Roman"/>
        </w:rPr>
        <w:t xml:space="preserve">aircraft and ground. Cropped images are then saved as individual images. </w:t>
      </w:r>
      <w:r w:rsidR="00F27996" w:rsidRPr="00EC2764">
        <w:rPr>
          <w:rFonts w:ascii="Times New Roman" w:hAnsi="Times New Roman" w:cs="Times New Roman"/>
        </w:rPr>
        <w:t>These</w:t>
      </w:r>
      <w:r w:rsidRPr="00EC2764">
        <w:rPr>
          <w:rFonts w:ascii="Times New Roman" w:hAnsi="Times New Roman" w:cs="Times New Roman"/>
        </w:rPr>
        <w:t xml:space="preserve"> images of aircraft have little empty space around them</w:t>
      </w:r>
      <w:r w:rsidR="00E70CA4" w:rsidRPr="00EC2764">
        <w:rPr>
          <w:rFonts w:ascii="Times New Roman" w:hAnsi="Times New Roman" w:cs="Times New Roman"/>
        </w:rPr>
        <w:t xml:space="preserve"> and minimal surrounding structures</w:t>
      </w:r>
      <w:r w:rsidRPr="00EC2764">
        <w:rPr>
          <w:rFonts w:ascii="Times New Roman" w:hAnsi="Times New Roman" w:cs="Times New Roman"/>
        </w:rPr>
        <w:t xml:space="preserve"> so that the SVM can focus primarily on the aircraft. Examples of training images are shown in </w:t>
      </w:r>
      <w:r w:rsidR="001175DB" w:rsidRPr="00EC2764">
        <w:rPr>
          <w:rFonts w:ascii="Times New Roman" w:hAnsi="Times New Roman" w:cs="Times New Roman"/>
        </w:rPr>
        <w:fldChar w:fldCharType="begin"/>
      </w:r>
      <w:r w:rsidR="001175DB" w:rsidRPr="00EC2764">
        <w:rPr>
          <w:rFonts w:ascii="Times New Roman" w:hAnsi="Times New Roman" w:cs="Times New Roman"/>
        </w:rPr>
        <w:instrText xml:space="preserve"> REF _Ref6909862 \h </w:instrText>
      </w:r>
      <w:r w:rsidR="009D1CBC" w:rsidRPr="00EC2764">
        <w:rPr>
          <w:rFonts w:ascii="Times New Roman" w:hAnsi="Times New Roman" w:cs="Times New Roman"/>
        </w:rPr>
        <w:instrText xml:space="preserve"> \* MERGEFORMAT </w:instrText>
      </w:r>
      <w:r w:rsidR="001175DB" w:rsidRPr="00EC2764">
        <w:rPr>
          <w:rFonts w:ascii="Times New Roman" w:hAnsi="Times New Roman" w:cs="Times New Roman"/>
        </w:rPr>
      </w:r>
      <w:r w:rsidR="001175DB" w:rsidRPr="00EC2764">
        <w:rPr>
          <w:rFonts w:ascii="Times New Roman" w:hAnsi="Times New Roman" w:cs="Times New Roman"/>
        </w:rPr>
        <w:fldChar w:fldCharType="separate"/>
      </w:r>
      <w:r w:rsidR="00A47075" w:rsidRPr="00EC2764">
        <w:rPr>
          <w:rFonts w:ascii="Times New Roman" w:hAnsi="Times New Roman" w:cs="Times New Roman"/>
        </w:rPr>
        <w:t xml:space="preserve">Figure </w:t>
      </w:r>
      <w:r w:rsidR="00A47075" w:rsidRPr="00EC2764">
        <w:rPr>
          <w:rFonts w:ascii="Times New Roman" w:hAnsi="Times New Roman" w:cs="Times New Roman"/>
          <w:noProof/>
        </w:rPr>
        <w:t>2</w:t>
      </w:r>
      <w:r w:rsidR="001175DB" w:rsidRPr="00EC2764">
        <w:rPr>
          <w:rFonts w:ascii="Times New Roman" w:hAnsi="Times New Roman" w:cs="Times New Roman"/>
        </w:rPr>
        <w:fldChar w:fldCharType="end"/>
      </w:r>
      <w:r w:rsidRPr="00EC2764">
        <w:rPr>
          <w:rFonts w:ascii="Times New Roman" w:hAnsi="Times New Roman" w:cs="Times New Roman"/>
        </w:rPr>
        <w:t>.</w:t>
      </w:r>
    </w:p>
    <w:p w14:paraId="7FFE790B" w14:textId="77777777" w:rsidR="00894CD3" w:rsidRPr="00EC2764" w:rsidRDefault="00894CD3" w:rsidP="00894CD3">
      <w:pPr>
        <w:keepNext/>
        <w:spacing w:line="240" w:lineRule="auto"/>
        <w:rPr>
          <w:rFonts w:ascii="Times New Roman" w:hAnsi="Times New Roman" w:cs="Times New Roman"/>
        </w:rPr>
      </w:pPr>
      <w:r w:rsidRPr="00EC2764">
        <w:rPr>
          <w:rFonts w:ascii="Times New Roman" w:hAnsi="Times New Roman" w:cs="Times New Roman"/>
          <w:noProof/>
          <w:lang w:eastAsia="en-GB"/>
        </w:rPr>
        <mc:AlternateContent>
          <mc:Choice Requires="wpg">
            <w:drawing>
              <wp:inline distT="0" distB="0" distL="0" distR="0" wp14:anchorId="22E4CE39" wp14:editId="3EC837B3">
                <wp:extent cx="3162300" cy="1524000"/>
                <wp:effectExtent l="0" t="0" r="0" b="0"/>
                <wp:docPr id="3" name="Group 3"/>
                <wp:cNvGraphicFramePr/>
                <a:graphic xmlns:a="http://schemas.openxmlformats.org/drawingml/2006/main">
                  <a:graphicData uri="http://schemas.microsoft.com/office/word/2010/wordprocessingGroup">
                    <wpg:wgp>
                      <wpg:cNvGrpSpPr/>
                      <wpg:grpSpPr>
                        <a:xfrm>
                          <a:off x="0" y="0"/>
                          <a:ext cx="3162300" cy="1524000"/>
                          <a:chOff x="0" y="0"/>
                          <a:chExt cx="3162300" cy="1524000"/>
                        </a:xfrm>
                      </wpg:grpSpPr>
                      <pic:pic xmlns:pic="http://schemas.openxmlformats.org/drawingml/2006/picture">
                        <pic:nvPicPr>
                          <pic:cNvPr id="2" name="Picture 2" descr="M:\capstone_project\Images400x400\189.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flipH="1">
                            <a:off x="0" y="0"/>
                            <a:ext cx="1524000" cy="1524000"/>
                          </a:xfrm>
                          <a:prstGeom prst="rect">
                            <a:avLst/>
                          </a:prstGeom>
                          <a:noFill/>
                          <a:ln>
                            <a:noFill/>
                          </a:ln>
                        </pic:spPr>
                      </pic:pic>
                      <pic:pic xmlns:pic="http://schemas.openxmlformats.org/drawingml/2006/picture">
                        <pic:nvPicPr>
                          <pic:cNvPr id="1" name="Picture 1" descr="M:\capstone_project\Images400x400\36.pn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638300" y="0"/>
                            <a:ext cx="1524000" cy="1524000"/>
                          </a:xfrm>
                          <a:prstGeom prst="rect">
                            <a:avLst/>
                          </a:prstGeom>
                          <a:noFill/>
                          <a:ln>
                            <a:noFill/>
                          </a:ln>
                        </pic:spPr>
                      </pic:pic>
                    </wpg:wgp>
                  </a:graphicData>
                </a:graphic>
              </wp:inline>
            </w:drawing>
          </mc:Choice>
          <mc:Fallback>
            <w:pict>
              <v:group w14:anchorId="1CC84121" id="Group 3" o:spid="_x0000_s1026" style="width:249pt;height:120pt;mso-position-horizontal-relative:char;mso-position-vertical-relative:line" coordsize="31623,15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&#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5240;height:1524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">
                  <v:imagedata r:id="rId12" o:title="189"/>
                  <v:path arrowok="t"/>
                </v:shape>
                <v:shape id="Picture 1" o:spid="_x0000_s1028" type="#_x0000_t75" style="position:absolute;left:16383;width:15240;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">
                  <v:imagedata r:id="rId13" o:title="36"/>
                  <v:path arrowok="t"/>
                </v:shape>
                <w10:anchorlock/>
              </v:group>
            </w:pict>
          </mc:Fallback>
        </mc:AlternateContent>
      </w:r>
    </w:p>
    <w:p w14:paraId="6076961A" w14:textId="7134DC78" w:rsidR="00894CD3" w:rsidRPr="00EC2764" w:rsidRDefault="00894CD3" w:rsidP="00894CD3">
      <w:pPr>
        <w:pStyle w:val="Caption"/>
        <w:rPr>
          <w:rFonts w:ascii="Times New Roman" w:hAnsi="Times New Roman" w:cs="Times New Roman"/>
        </w:rPr>
      </w:pPr>
      <w:bookmarkStart w:id="72" w:name="_Ref6909862"/>
      <w:bookmarkStart w:id="73" w:name="_Toc6934694"/>
      <w:r w:rsidRPr="00EC2764">
        <w:rPr>
          <w:rFonts w:ascii="Times New Roman" w:hAnsi="Times New Roman" w:cs="Times New Roman"/>
        </w:rPr>
        <w:t xml:space="preserve">Figure </w:t>
      </w:r>
      <w:r w:rsidR="00BD0F19" w:rsidRPr="00EC2764">
        <w:rPr>
          <w:rFonts w:ascii="Times New Roman" w:hAnsi="Times New Roman" w:cs="Times New Roman"/>
        </w:rPr>
        <w:fldChar w:fldCharType="begin"/>
      </w:r>
      <w:r w:rsidR="00BD0F19" w:rsidRPr="00EC2764">
        <w:rPr>
          <w:rFonts w:ascii="Times New Roman" w:hAnsi="Times New Roman" w:cs="Times New Roman"/>
        </w:rPr>
        <w:instrText xml:space="preserve"> SEQ Figure \* ARABIC </w:instrText>
      </w:r>
      <w:r w:rsidR="00BD0F19" w:rsidRPr="00EC2764">
        <w:rPr>
          <w:rFonts w:ascii="Times New Roman" w:hAnsi="Times New Roman" w:cs="Times New Roman"/>
        </w:rPr>
        <w:fldChar w:fldCharType="separate"/>
      </w:r>
      <w:r w:rsidR="00A47075" w:rsidRPr="00EC2764">
        <w:rPr>
          <w:rFonts w:ascii="Times New Roman" w:hAnsi="Times New Roman" w:cs="Times New Roman"/>
          <w:noProof/>
        </w:rPr>
        <w:t>2</w:t>
      </w:r>
      <w:r w:rsidR="00BD0F19" w:rsidRPr="00EC2764">
        <w:rPr>
          <w:rFonts w:ascii="Times New Roman" w:hAnsi="Times New Roman" w:cs="Times New Roman"/>
          <w:noProof/>
        </w:rPr>
        <w:fldChar w:fldCharType="end"/>
      </w:r>
      <w:bookmarkEnd w:id="72"/>
      <w:r w:rsidRPr="00EC2764">
        <w:rPr>
          <w:rFonts w:ascii="Times New Roman" w:hAnsi="Times New Roman" w:cs="Times New Roman"/>
        </w:rPr>
        <w:t>: Image of ground (left) image of aircraft (right)</w:t>
      </w:r>
      <w:bookmarkEnd w:id="73"/>
      <w:r w:rsidR="007D63C4" w:rsidRPr="00EC2764">
        <w:rPr>
          <w:rFonts w:ascii="Times New Roman" w:hAnsi="Times New Roman" w:cs="Times New Roman"/>
        </w:rPr>
        <w:t xml:space="preserve"> used in the standalone dataset</w:t>
      </w:r>
    </w:p>
    <w:p w14:paraId="4CEADF18" w14:textId="1ECC0059" w:rsidR="00894CD3" w:rsidRPr="00EC2764" w:rsidRDefault="003B5E72" w:rsidP="00E70CA4">
      <w:pPr>
        <w:pStyle w:val="Caption"/>
        <w:rPr>
          <w:rFonts w:ascii="Times New Roman" w:hAnsi="Times New Roman" w:cs="Times New Roman"/>
          <w:i w:val="0"/>
          <w:color w:val="auto"/>
          <w:sz w:val="22"/>
        </w:rPr>
      </w:pPr>
      <w:r w:rsidRPr="00EC2764">
        <w:rPr>
          <w:rFonts w:ascii="Times New Roman" w:hAnsi="Times New Roman" w:cs="Times New Roman"/>
          <w:i w:val="0"/>
          <w:color w:val="auto"/>
          <w:sz w:val="22"/>
        </w:rPr>
        <w:t>All</w:t>
      </w:r>
      <w:r w:rsidR="00894CD3" w:rsidRPr="00EC2764">
        <w:rPr>
          <w:rFonts w:ascii="Times New Roman" w:hAnsi="Times New Roman" w:cs="Times New Roman"/>
          <w:i w:val="0"/>
          <w:color w:val="auto"/>
          <w:sz w:val="22"/>
        </w:rPr>
        <w:t xml:space="preserve"> images of aircraft were rotated so that the aircraft faced north. </w:t>
      </w:r>
      <w:r w:rsidR="00F27996" w:rsidRPr="00EC2764">
        <w:rPr>
          <w:rFonts w:ascii="Times New Roman" w:hAnsi="Times New Roman" w:cs="Times New Roman"/>
          <w:i w:val="0"/>
          <w:color w:val="auto"/>
          <w:sz w:val="22"/>
        </w:rPr>
        <w:t>They</w:t>
      </w:r>
      <w:r w:rsidR="00894CD3" w:rsidRPr="00EC2764">
        <w:rPr>
          <w:rFonts w:ascii="Times New Roman" w:hAnsi="Times New Roman" w:cs="Times New Roman"/>
          <w:i w:val="0"/>
          <w:color w:val="auto"/>
          <w:sz w:val="22"/>
        </w:rPr>
        <w:t xml:space="preserve"> were also of the same dimensions (400x400 px) ensuring training was fair and balanced and are of </w:t>
      </w:r>
      <w:r w:rsidRPr="00EC2764">
        <w:rPr>
          <w:rFonts w:ascii="Times New Roman" w:hAnsi="Times New Roman" w:cs="Times New Roman"/>
          <w:i w:val="0"/>
          <w:color w:val="auto"/>
          <w:sz w:val="22"/>
        </w:rPr>
        <w:t>the PNG format for simplicity.</w:t>
      </w:r>
    </w:p>
    <w:p w14:paraId="20026165" w14:textId="4CA11BA3" w:rsidR="003B5E72" w:rsidRPr="00EC2764" w:rsidRDefault="003B5E72" w:rsidP="003B5E72">
      <w:pPr>
        <w:rPr>
          <w:rFonts w:ascii="Times New Roman" w:hAnsi="Times New Roman" w:cs="Times New Roman"/>
        </w:rPr>
      </w:pPr>
      <w:r w:rsidRPr="00EC2764">
        <w:rPr>
          <w:rFonts w:ascii="Times New Roman" w:hAnsi="Times New Roman" w:cs="Times New Roman"/>
        </w:rPr>
        <w:t>On Google earth, the majority of aircraft are parked at the terminal</w:t>
      </w:r>
      <w:r w:rsidR="00F27996" w:rsidRPr="00EC2764">
        <w:rPr>
          <w:rFonts w:ascii="Times New Roman" w:hAnsi="Times New Roman" w:cs="Times New Roman"/>
        </w:rPr>
        <w:t>. H</w:t>
      </w:r>
      <w:r w:rsidRPr="00EC2764">
        <w:rPr>
          <w:rFonts w:ascii="Times New Roman" w:hAnsi="Times New Roman" w:cs="Times New Roman"/>
        </w:rPr>
        <w:t xml:space="preserve">owever, I did not want the SVM to think that aircraft </w:t>
      </w:r>
      <w:r w:rsidR="00F27996" w:rsidRPr="00EC2764">
        <w:rPr>
          <w:rFonts w:ascii="Times New Roman" w:hAnsi="Times New Roman" w:cs="Times New Roman"/>
        </w:rPr>
        <w:t>must</w:t>
      </w:r>
      <w:r w:rsidRPr="00EC2764">
        <w:rPr>
          <w:rFonts w:ascii="Times New Roman" w:hAnsi="Times New Roman" w:cs="Times New Roman"/>
        </w:rPr>
        <w:t xml:space="preserve"> appear at the terminal to be classified as aircraft. To stop this from occurring, the location of aircraft in </w:t>
      </w:r>
      <w:r w:rsidR="006B272A" w:rsidRPr="00EC2764">
        <w:rPr>
          <w:rFonts w:ascii="Times New Roman" w:hAnsi="Times New Roman" w:cs="Times New Roman"/>
        </w:rPr>
        <w:t xml:space="preserve">the </w:t>
      </w:r>
      <w:r w:rsidRPr="00EC2764">
        <w:rPr>
          <w:rFonts w:ascii="Times New Roman" w:hAnsi="Times New Roman" w:cs="Times New Roman"/>
        </w:rPr>
        <w:t>airport surroundings are as balanced as possible. The data set shows aircraft in places such as taxiways and r</w:t>
      </w:r>
      <w:r w:rsidR="001F4657" w:rsidRPr="00EC2764">
        <w:rPr>
          <w:rFonts w:ascii="Times New Roman" w:hAnsi="Times New Roman" w:cs="Times New Roman"/>
        </w:rPr>
        <w:t>unways. The ground images are from a variety of airport locations. This was to vary the data set as much as possible while keeping it relatively simple.</w:t>
      </w:r>
    </w:p>
    <w:p w14:paraId="71DDE729" w14:textId="442D9002" w:rsidR="00894CD3" w:rsidRPr="00EC2764" w:rsidRDefault="00BE13C7" w:rsidP="00894CD3">
      <w:pPr>
        <w:pStyle w:val="Heading3"/>
        <w:rPr>
          <w:rFonts w:ascii="Times New Roman" w:hAnsi="Times New Roman" w:cs="Times New Roman"/>
        </w:rPr>
      </w:pPr>
      <w:bookmarkStart w:id="74" w:name="_Toc7133840"/>
      <w:r w:rsidRPr="00EC2764">
        <w:rPr>
          <w:rFonts w:ascii="Times New Roman" w:hAnsi="Times New Roman" w:cs="Times New Roman"/>
        </w:rPr>
        <w:t>2.3.2</w:t>
      </w:r>
      <w:r w:rsidR="001B31BB" w:rsidRPr="00EC2764">
        <w:rPr>
          <w:rFonts w:ascii="Times New Roman" w:hAnsi="Times New Roman" w:cs="Times New Roman"/>
        </w:rPr>
        <w:t xml:space="preserve"> </w:t>
      </w:r>
      <w:r w:rsidR="00894CD3" w:rsidRPr="00EC2764">
        <w:rPr>
          <w:rFonts w:ascii="Times New Roman" w:hAnsi="Times New Roman" w:cs="Times New Roman"/>
        </w:rPr>
        <w:t>Realistic data set</w:t>
      </w:r>
      <w:bookmarkEnd w:id="74"/>
    </w:p>
    <w:p w14:paraId="04E38F2A" w14:textId="3C6FF578" w:rsidR="00894CD3" w:rsidRPr="00EC2764" w:rsidRDefault="00894CD3" w:rsidP="00894CD3">
      <w:pPr>
        <w:pStyle w:val="Caption"/>
        <w:rPr>
          <w:rFonts w:ascii="Times New Roman" w:hAnsi="Times New Roman" w:cs="Times New Roman"/>
          <w:i w:val="0"/>
          <w:color w:val="auto"/>
          <w:sz w:val="22"/>
        </w:rPr>
      </w:pPr>
      <w:r w:rsidRPr="00EC2764">
        <w:rPr>
          <w:rFonts w:ascii="Times New Roman" w:hAnsi="Times New Roman" w:cs="Times New Roman"/>
          <w:i w:val="0"/>
          <w:color w:val="auto"/>
          <w:sz w:val="22"/>
        </w:rPr>
        <w:t>After the development of the large image search classification method, it quickly became apparent that aircraft in real life can exist in many different sizes and rotations relative to image search criteria. At present, the user defines the search area size and movement settings meaning the SVM may not always have a perfect view of an aircraft. The aircraft may appear off centre meaning the SVM will struggle to classify it. To overcome this problem, I needed to generate a realistic training set</w:t>
      </w:r>
      <w:r w:rsidR="006B272A" w:rsidRPr="00EC2764">
        <w:rPr>
          <w:rFonts w:ascii="Times New Roman" w:hAnsi="Times New Roman" w:cs="Times New Roman"/>
          <w:i w:val="0"/>
          <w:color w:val="auto"/>
          <w:sz w:val="22"/>
        </w:rPr>
        <w:t>,</w:t>
      </w:r>
      <w:r w:rsidRPr="00EC2764">
        <w:rPr>
          <w:rFonts w:ascii="Times New Roman" w:hAnsi="Times New Roman" w:cs="Times New Roman"/>
          <w:i w:val="0"/>
          <w:color w:val="auto"/>
          <w:sz w:val="22"/>
        </w:rPr>
        <w:t xml:space="preserve"> so the SVM has a more realistic understanding of aircraft in a real</w:t>
      </w:r>
      <w:r w:rsidR="00F27996" w:rsidRPr="00EC2764">
        <w:rPr>
          <w:rFonts w:ascii="Times New Roman" w:hAnsi="Times New Roman" w:cs="Times New Roman"/>
          <w:i w:val="0"/>
          <w:color w:val="auto"/>
          <w:sz w:val="22"/>
        </w:rPr>
        <w:t>-</w:t>
      </w:r>
      <w:r w:rsidRPr="00EC2764">
        <w:rPr>
          <w:rFonts w:ascii="Times New Roman" w:hAnsi="Times New Roman" w:cs="Times New Roman"/>
          <w:i w:val="0"/>
          <w:color w:val="auto"/>
          <w:sz w:val="22"/>
        </w:rPr>
        <w:t>life environment. To do this</w:t>
      </w:r>
      <w:r w:rsidR="006B272A" w:rsidRPr="00EC2764">
        <w:rPr>
          <w:rFonts w:ascii="Times New Roman" w:hAnsi="Times New Roman" w:cs="Times New Roman"/>
          <w:i w:val="0"/>
          <w:color w:val="auto"/>
          <w:sz w:val="22"/>
        </w:rPr>
        <w:t>,</w:t>
      </w:r>
      <w:r w:rsidRPr="00EC2764">
        <w:rPr>
          <w:rFonts w:ascii="Times New Roman" w:hAnsi="Times New Roman" w:cs="Times New Roman"/>
          <w:i w:val="0"/>
          <w:color w:val="auto"/>
          <w:sz w:val="22"/>
        </w:rPr>
        <w:t xml:space="preserve"> I gathered images of some aircraft at random rotations and of varying sizes</w:t>
      </w:r>
      <w:r w:rsidR="006B272A" w:rsidRPr="00EC2764">
        <w:rPr>
          <w:rFonts w:ascii="Times New Roman" w:hAnsi="Times New Roman" w:cs="Times New Roman"/>
          <w:i w:val="0"/>
          <w:color w:val="auto"/>
          <w:sz w:val="22"/>
        </w:rPr>
        <w:t>, therefore,</w:t>
      </w:r>
      <w:r w:rsidRPr="00EC2764">
        <w:rPr>
          <w:rFonts w:ascii="Times New Roman" w:hAnsi="Times New Roman" w:cs="Times New Roman"/>
          <w:i w:val="0"/>
          <w:color w:val="auto"/>
          <w:sz w:val="22"/>
        </w:rPr>
        <w:t xml:space="preserve"> filling different amounts of the image. This gave the SVM a more realistic understanding of how an aircraft appears in real life. </w:t>
      </w:r>
    </w:p>
    <w:p w14:paraId="28F7E11A" w14:textId="5F863430" w:rsidR="00894CD3" w:rsidRPr="00EC2764" w:rsidRDefault="00894CD3" w:rsidP="00894CD3">
      <w:pPr>
        <w:spacing w:line="240" w:lineRule="auto"/>
        <w:rPr>
          <w:rFonts w:ascii="Times New Roman" w:hAnsi="Times New Roman" w:cs="Times New Roman"/>
        </w:rPr>
      </w:pPr>
      <w:r w:rsidRPr="00EC2764">
        <w:rPr>
          <w:rFonts w:ascii="Times New Roman" w:hAnsi="Times New Roman" w:cs="Times New Roman"/>
        </w:rPr>
        <w:t xml:space="preserve">To again simplify the realistic data set, I ensured each photo contained no more than one aircraft. If an image contained more than one aircraft, it would interpret an aircraft as an object of two or </w:t>
      </w:r>
      <w:r w:rsidR="006B272A" w:rsidRPr="00EC2764">
        <w:rPr>
          <w:rFonts w:ascii="Times New Roman" w:hAnsi="Times New Roman" w:cs="Times New Roman"/>
        </w:rPr>
        <w:t>composed</w:t>
      </w:r>
      <w:r w:rsidRPr="00EC2764">
        <w:rPr>
          <w:rFonts w:ascii="Times New Roman" w:hAnsi="Times New Roman" w:cs="Times New Roman"/>
        </w:rPr>
        <w:t xml:space="preserve"> of two aircraft combined. </w:t>
      </w:r>
      <w:r w:rsidR="001175DB" w:rsidRPr="00EC2764">
        <w:rPr>
          <w:rFonts w:ascii="Times New Roman" w:hAnsi="Times New Roman" w:cs="Times New Roman"/>
        </w:rPr>
        <w:fldChar w:fldCharType="begin"/>
      </w:r>
      <w:r w:rsidR="001175DB" w:rsidRPr="00EC2764">
        <w:rPr>
          <w:rFonts w:ascii="Times New Roman" w:hAnsi="Times New Roman" w:cs="Times New Roman"/>
        </w:rPr>
        <w:instrText xml:space="preserve"> REF _Ref6907925 \h </w:instrText>
      </w:r>
      <w:r w:rsidR="009D1CBC" w:rsidRPr="00EC2764">
        <w:rPr>
          <w:rFonts w:ascii="Times New Roman" w:hAnsi="Times New Roman" w:cs="Times New Roman"/>
        </w:rPr>
        <w:instrText xml:space="preserve"> \* MERGEFORMAT </w:instrText>
      </w:r>
      <w:r w:rsidR="001175DB" w:rsidRPr="00EC2764">
        <w:rPr>
          <w:rFonts w:ascii="Times New Roman" w:hAnsi="Times New Roman" w:cs="Times New Roman"/>
        </w:rPr>
      </w:r>
      <w:r w:rsidR="001175DB" w:rsidRPr="00EC2764">
        <w:rPr>
          <w:rFonts w:ascii="Times New Roman" w:hAnsi="Times New Roman" w:cs="Times New Roman"/>
        </w:rPr>
        <w:fldChar w:fldCharType="separate"/>
      </w:r>
      <w:r w:rsidR="00A47075" w:rsidRPr="00EC2764">
        <w:rPr>
          <w:rFonts w:ascii="Times New Roman" w:hAnsi="Times New Roman" w:cs="Times New Roman"/>
        </w:rPr>
        <w:t xml:space="preserve">Figure </w:t>
      </w:r>
      <w:r w:rsidR="00A47075" w:rsidRPr="00EC2764">
        <w:rPr>
          <w:rFonts w:ascii="Times New Roman" w:hAnsi="Times New Roman" w:cs="Times New Roman"/>
          <w:noProof/>
        </w:rPr>
        <w:t>3</w:t>
      </w:r>
      <w:r w:rsidR="001175DB" w:rsidRPr="00EC2764">
        <w:rPr>
          <w:rFonts w:ascii="Times New Roman" w:hAnsi="Times New Roman" w:cs="Times New Roman"/>
        </w:rPr>
        <w:fldChar w:fldCharType="end"/>
      </w:r>
      <w:r w:rsidR="001175DB" w:rsidRPr="00EC2764">
        <w:rPr>
          <w:rFonts w:ascii="Times New Roman" w:hAnsi="Times New Roman" w:cs="Times New Roman"/>
        </w:rPr>
        <w:t xml:space="preserve"> </w:t>
      </w:r>
      <w:r w:rsidRPr="00EC2764">
        <w:rPr>
          <w:rFonts w:ascii="Times New Roman" w:hAnsi="Times New Roman" w:cs="Times New Roman"/>
        </w:rPr>
        <w:t>shows an example of this occurrence.</w:t>
      </w:r>
    </w:p>
    <w:p w14:paraId="488367AE" w14:textId="77777777" w:rsidR="00894CD3" w:rsidRPr="00EC2764" w:rsidRDefault="00894CD3" w:rsidP="00894CD3">
      <w:pPr>
        <w:keepNext/>
        <w:spacing w:line="240" w:lineRule="auto"/>
        <w:rPr>
          <w:rFonts w:ascii="Times New Roman" w:hAnsi="Times New Roman" w:cs="Times New Roman"/>
        </w:rPr>
      </w:pPr>
      <w:r w:rsidRPr="00EC2764">
        <w:rPr>
          <w:rFonts w:ascii="Times New Roman" w:hAnsi="Times New Roman" w:cs="Times New Roman"/>
          <w:noProof/>
          <w:lang w:eastAsia="en-GB"/>
        </w:rPr>
        <w:lastRenderedPageBreak/>
        <w:drawing>
          <wp:inline distT="0" distB="0" distL="0" distR="0" wp14:anchorId="4B08896A" wp14:editId="218C8A91">
            <wp:extent cx="1247278" cy="1188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28523" b="31879"/>
                    <a:stretch/>
                  </pic:blipFill>
                  <pic:spPr bwMode="auto">
                    <a:xfrm>
                      <a:off x="0" y="0"/>
                      <a:ext cx="1250983" cy="1192251"/>
                    </a:xfrm>
                    <a:prstGeom prst="rect">
                      <a:avLst/>
                    </a:prstGeom>
                    <a:noFill/>
                    <a:ln>
                      <a:noFill/>
                    </a:ln>
                    <a:extLst>
                      <a:ext uri="{53640926-AAD7-44D8-BBD7-CCE9431645EC}">
                        <a14:shadowObscured xmlns:a14="http://schemas.microsoft.com/office/drawing/2010/main"/>
                      </a:ext>
                    </a:extLst>
                  </pic:spPr>
                </pic:pic>
              </a:graphicData>
            </a:graphic>
          </wp:inline>
        </w:drawing>
      </w:r>
    </w:p>
    <w:p w14:paraId="742D51C1" w14:textId="695ABE1B" w:rsidR="00894CD3" w:rsidRPr="00EC2764" w:rsidRDefault="00894CD3" w:rsidP="00894CD3">
      <w:pPr>
        <w:pStyle w:val="Caption"/>
        <w:rPr>
          <w:rFonts w:ascii="Times New Roman" w:hAnsi="Times New Roman" w:cs="Times New Roman"/>
        </w:rPr>
      </w:pPr>
      <w:bookmarkStart w:id="75" w:name="_Ref6907925"/>
      <w:bookmarkStart w:id="76" w:name="_Toc6934695"/>
      <w:r w:rsidRPr="00EC2764">
        <w:rPr>
          <w:rFonts w:ascii="Times New Roman" w:hAnsi="Times New Roman" w:cs="Times New Roman"/>
        </w:rPr>
        <w:t xml:space="preserve">Figure </w:t>
      </w:r>
      <w:r w:rsidR="00BD0F19" w:rsidRPr="00EC2764">
        <w:rPr>
          <w:rFonts w:ascii="Times New Roman" w:hAnsi="Times New Roman" w:cs="Times New Roman"/>
        </w:rPr>
        <w:fldChar w:fldCharType="begin"/>
      </w:r>
      <w:r w:rsidR="00BD0F19" w:rsidRPr="00EC2764">
        <w:rPr>
          <w:rFonts w:ascii="Times New Roman" w:hAnsi="Times New Roman" w:cs="Times New Roman"/>
        </w:rPr>
        <w:instrText xml:space="preserve"> SEQ Figure \* ARABIC </w:instrText>
      </w:r>
      <w:r w:rsidR="00BD0F19" w:rsidRPr="00EC2764">
        <w:rPr>
          <w:rFonts w:ascii="Times New Roman" w:hAnsi="Times New Roman" w:cs="Times New Roman"/>
        </w:rPr>
        <w:fldChar w:fldCharType="separate"/>
      </w:r>
      <w:r w:rsidR="00A47075" w:rsidRPr="00EC2764">
        <w:rPr>
          <w:rFonts w:ascii="Times New Roman" w:hAnsi="Times New Roman" w:cs="Times New Roman"/>
          <w:noProof/>
        </w:rPr>
        <w:t>3</w:t>
      </w:r>
      <w:r w:rsidR="00BD0F19" w:rsidRPr="00EC2764">
        <w:rPr>
          <w:rFonts w:ascii="Times New Roman" w:hAnsi="Times New Roman" w:cs="Times New Roman"/>
          <w:noProof/>
        </w:rPr>
        <w:fldChar w:fldCharType="end"/>
      </w:r>
      <w:bookmarkEnd w:id="75"/>
      <w:r w:rsidRPr="00EC2764">
        <w:rPr>
          <w:rFonts w:ascii="Times New Roman" w:hAnsi="Times New Roman" w:cs="Times New Roman"/>
        </w:rPr>
        <w:t xml:space="preserve">: Image not included in </w:t>
      </w:r>
      <w:r w:rsidR="006B272A" w:rsidRPr="00EC2764">
        <w:rPr>
          <w:rFonts w:ascii="Times New Roman" w:hAnsi="Times New Roman" w:cs="Times New Roman"/>
        </w:rPr>
        <w:t xml:space="preserve">the </w:t>
      </w:r>
      <w:r w:rsidRPr="00EC2764">
        <w:rPr>
          <w:rFonts w:ascii="Times New Roman" w:hAnsi="Times New Roman" w:cs="Times New Roman"/>
        </w:rPr>
        <w:t>final data set showing two aircraft</w:t>
      </w:r>
      <w:bookmarkEnd w:id="76"/>
    </w:p>
    <w:p w14:paraId="664960B0" w14:textId="3F5E91D0" w:rsidR="00894CD3" w:rsidRPr="00EC2764" w:rsidRDefault="00894CD3" w:rsidP="00E70CA4">
      <w:pPr>
        <w:spacing w:line="240" w:lineRule="auto"/>
        <w:rPr>
          <w:rFonts w:ascii="Times New Roman" w:hAnsi="Times New Roman" w:cs="Times New Roman"/>
        </w:rPr>
      </w:pPr>
      <w:r w:rsidRPr="00EC2764">
        <w:rPr>
          <w:rFonts w:ascii="Times New Roman" w:hAnsi="Times New Roman" w:cs="Times New Roman"/>
        </w:rPr>
        <w:t xml:space="preserve">Images of aircraft with complicated surroundings such as complex jetways, terminals and vehicles in many cases were also disregarded. This is because it shifts the centre of attention of the SVM. The SVM will start to think an aircraft is an aircraft </w:t>
      </w:r>
      <w:r w:rsidR="00F27996" w:rsidRPr="00EC2764">
        <w:rPr>
          <w:rFonts w:ascii="Times New Roman" w:hAnsi="Times New Roman" w:cs="Times New Roman"/>
        </w:rPr>
        <w:t xml:space="preserve">in addition to the </w:t>
      </w:r>
      <w:r w:rsidRPr="00EC2764">
        <w:rPr>
          <w:rFonts w:ascii="Times New Roman" w:hAnsi="Times New Roman" w:cs="Times New Roman"/>
        </w:rPr>
        <w:t xml:space="preserve">surrounding vehicles, buildings and jetways in </w:t>
      </w:r>
      <w:r w:rsidR="002422FC" w:rsidRPr="00EC2764">
        <w:rPr>
          <w:rFonts w:ascii="Times New Roman" w:hAnsi="Times New Roman" w:cs="Times New Roman"/>
        </w:rPr>
        <w:t>proximity</w:t>
      </w:r>
      <w:r w:rsidRPr="00EC2764">
        <w:rPr>
          <w:rFonts w:ascii="Times New Roman" w:hAnsi="Times New Roman" w:cs="Times New Roman"/>
        </w:rPr>
        <w:t xml:space="preserve">. This severely limited the images that can be used to train the SVM. If </w:t>
      </w:r>
      <w:r w:rsidRPr="00EC2764">
        <w:rPr>
          <w:rFonts w:ascii="Times New Roman" w:hAnsi="Times New Roman" w:cs="Times New Roman"/>
        </w:rPr>
        <w:fldChar w:fldCharType="begin"/>
      </w:r>
      <w:r w:rsidRPr="00EC2764">
        <w:rPr>
          <w:rFonts w:ascii="Times New Roman" w:hAnsi="Times New Roman" w:cs="Times New Roman"/>
        </w:rPr>
        <w:instrText xml:space="preserve"> REF _Ref6907925 \h </w:instrText>
      </w:r>
      <w:r w:rsidR="009D1CBC" w:rsidRPr="00EC2764">
        <w:rPr>
          <w:rFonts w:ascii="Times New Roman" w:hAnsi="Times New Roman" w:cs="Times New Roman"/>
        </w:rPr>
        <w:instrText xml:space="preserve"> \* MERGEFORMAT </w:instrText>
      </w:r>
      <w:r w:rsidRPr="00EC2764">
        <w:rPr>
          <w:rFonts w:ascii="Times New Roman" w:hAnsi="Times New Roman" w:cs="Times New Roman"/>
        </w:rPr>
      </w:r>
      <w:r w:rsidRPr="00EC2764">
        <w:rPr>
          <w:rFonts w:ascii="Times New Roman" w:hAnsi="Times New Roman" w:cs="Times New Roman"/>
        </w:rPr>
        <w:fldChar w:fldCharType="separate"/>
      </w:r>
      <w:r w:rsidR="00A47075" w:rsidRPr="00EC2764">
        <w:rPr>
          <w:rFonts w:ascii="Times New Roman" w:hAnsi="Times New Roman" w:cs="Times New Roman"/>
        </w:rPr>
        <w:t xml:space="preserve">Figure </w:t>
      </w:r>
      <w:r w:rsidR="00A47075" w:rsidRPr="00EC2764">
        <w:rPr>
          <w:rFonts w:ascii="Times New Roman" w:hAnsi="Times New Roman" w:cs="Times New Roman"/>
          <w:noProof/>
        </w:rPr>
        <w:t>3</w:t>
      </w:r>
      <w:r w:rsidRPr="00EC2764">
        <w:rPr>
          <w:rFonts w:ascii="Times New Roman" w:hAnsi="Times New Roman" w:cs="Times New Roman"/>
        </w:rPr>
        <w:fldChar w:fldCharType="end"/>
      </w:r>
      <w:r w:rsidRPr="00EC2764">
        <w:rPr>
          <w:rFonts w:ascii="Times New Roman" w:hAnsi="Times New Roman" w:cs="Times New Roman"/>
        </w:rPr>
        <w:t xml:space="preserve"> was included in the final data set, the SVM would be led to believe an aircraft is half an aircraft and another wing from a nearby aircraft. This</w:t>
      </w:r>
      <w:r w:rsidR="00E70CA4" w:rsidRPr="00EC2764">
        <w:rPr>
          <w:rFonts w:ascii="Times New Roman" w:hAnsi="Times New Roman" w:cs="Times New Roman"/>
        </w:rPr>
        <w:t xml:space="preserve"> would</w:t>
      </w:r>
      <w:r w:rsidRPr="00EC2764">
        <w:rPr>
          <w:rFonts w:ascii="Times New Roman" w:hAnsi="Times New Roman" w:cs="Times New Roman"/>
        </w:rPr>
        <w:t xml:space="preserve"> </w:t>
      </w:r>
      <w:r w:rsidR="00E70CA4" w:rsidRPr="00EC2764">
        <w:rPr>
          <w:rFonts w:ascii="Times New Roman" w:hAnsi="Times New Roman" w:cs="Times New Roman"/>
        </w:rPr>
        <w:t xml:space="preserve">hinder </w:t>
      </w:r>
      <w:r w:rsidRPr="00EC2764">
        <w:rPr>
          <w:rFonts w:ascii="Times New Roman" w:hAnsi="Times New Roman" w:cs="Times New Roman"/>
        </w:rPr>
        <w:t xml:space="preserve">classification </w:t>
      </w:r>
      <w:r w:rsidR="00E70CA4" w:rsidRPr="00EC2764">
        <w:rPr>
          <w:rFonts w:ascii="Times New Roman" w:hAnsi="Times New Roman" w:cs="Times New Roman"/>
        </w:rPr>
        <w:t>and skew results.</w:t>
      </w:r>
    </w:p>
    <w:p w14:paraId="4F91AF57" w14:textId="3997BC43" w:rsidR="00252BB0" w:rsidRPr="00EC2764" w:rsidRDefault="00BE13C7" w:rsidP="008B6EF7">
      <w:pPr>
        <w:pStyle w:val="Heading3"/>
        <w:spacing w:line="240" w:lineRule="auto"/>
        <w:rPr>
          <w:rFonts w:ascii="Times New Roman" w:hAnsi="Times New Roman" w:cs="Times New Roman"/>
        </w:rPr>
      </w:pPr>
      <w:bookmarkStart w:id="77" w:name="_Toc7133841"/>
      <w:r w:rsidRPr="00EC2764">
        <w:rPr>
          <w:rFonts w:ascii="Times New Roman" w:hAnsi="Times New Roman" w:cs="Times New Roman"/>
        </w:rPr>
        <w:t>2.</w:t>
      </w:r>
      <w:r w:rsidR="009D6DD5" w:rsidRPr="00EC2764">
        <w:rPr>
          <w:rFonts w:ascii="Times New Roman" w:hAnsi="Times New Roman" w:cs="Times New Roman"/>
        </w:rPr>
        <w:t>3</w:t>
      </w:r>
      <w:r w:rsidRPr="00EC2764">
        <w:rPr>
          <w:rFonts w:ascii="Times New Roman" w:hAnsi="Times New Roman" w:cs="Times New Roman"/>
        </w:rPr>
        <w:t>.3</w:t>
      </w:r>
      <w:r w:rsidR="001B31BB" w:rsidRPr="00EC2764">
        <w:rPr>
          <w:rFonts w:ascii="Times New Roman" w:hAnsi="Times New Roman" w:cs="Times New Roman"/>
        </w:rPr>
        <w:t xml:space="preserve"> </w:t>
      </w:r>
      <w:r w:rsidR="00252BB0" w:rsidRPr="00EC2764">
        <w:rPr>
          <w:rFonts w:ascii="Times New Roman" w:hAnsi="Times New Roman" w:cs="Times New Roman"/>
        </w:rPr>
        <w:t>Parsing</w:t>
      </w:r>
      <w:bookmarkEnd w:id="77"/>
    </w:p>
    <w:p w14:paraId="246273EC" w14:textId="7AD85C3F" w:rsidR="009E1D04" w:rsidRPr="00EC2764" w:rsidRDefault="003F2B37" w:rsidP="008B6EF7">
      <w:pPr>
        <w:spacing w:line="240" w:lineRule="auto"/>
        <w:rPr>
          <w:rFonts w:ascii="Times New Roman" w:hAnsi="Times New Roman" w:cs="Times New Roman"/>
        </w:rPr>
      </w:pPr>
      <w:r w:rsidRPr="00EC2764">
        <w:rPr>
          <w:rFonts w:ascii="Times New Roman" w:hAnsi="Times New Roman" w:cs="Times New Roman"/>
        </w:rPr>
        <w:t>An image in computer science is regarded as an array</w:t>
      </w:r>
      <w:r w:rsidR="00614DBC" w:rsidRPr="00EC2764">
        <w:rPr>
          <w:rFonts w:ascii="Times New Roman" w:hAnsi="Times New Roman" w:cs="Times New Roman"/>
        </w:rPr>
        <w:t xml:space="preserve"> of values</w:t>
      </w:r>
      <w:r w:rsidRPr="00EC2764">
        <w:rPr>
          <w:rFonts w:ascii="Times New Roman" w:hAnsi="Times New Roman" w:cs="Times New Roman"/>
        </w:rPr>
        <w:t xml:space="preserve">. Each field contains a value which is displayed onscreen as </w:t>
      </w:r>
      <w:r w:rsidR="00CA5D19" w:rsidRPr="00EC2764">
        <w:rPr>
          <w:rFonts w:ascii="Times New Roman" w:hAnsi="Times New Roman" w:cs="Times New Roman"/>
        </w:rPr>
        <w:t xml:space="preserve">a channels </w:t>
      </w:r>
      <w:r w:rsidRPr="00EC2764">
        <w:rPr>
          <w:rFonts w:ascii="Times New Roman" w:hAnsi="Times New Roman" w:cs="Times New Roman"/>
        </w:rPr>
        <w:t>colour intensity. To train a machine learning model</w:t>
      </w:r>
      <w:r w:rsidR="00CA5D19" w:rsidRPr="00EC2764">
        <w:rPr>
          <w:rFonts w:ascii="Times New Roman" w:hAnsi="Times New Roman" w:cs="Times New Roman"/>
        </w:rPr>
        <w:t xml:space="preserve">, the training set is provided as an array of image data. The image data created by reading images from the file system using the OpenCV library. The OpenCV </w:t>
      </w:r>
      <w:r w:rsidR="00EE7715" w:rsidRPr="00EC2764">
        <w:rPr>
          <w:rFonts w:ascii="Times New Roman" w:hAnsi="Times New Roman" w:cs="Times New Roman"/>
        </w:rPr>
        <w:t xml:space="preserve">function </w:t>
      </w:r>
      <w:r w:rsidR="00785FF6" w:rsidRPr="00EC2764">
        <w:rPr>
          <w:rFonts w:ascii="Times New Roman" w:hAnsi="Times New Roman" w:cs="Times New Roman"/>
        </w:rPr>
        <w:t>that</w:t>
      </w:r>
      <w:r w:rsidR="00EE7715" w:rsidRPr="00EC2764">
        <w:rPr>
          <w:rFonts w:ascii="Times New Roman" w:hAnsi="Times New Roman" w:cs="Times New Roman"/>
        </w:rPr>
        <w:t xml:space="preserve"> read</w:t>
      </w:r>
      <w:r w:rsidR="00785FF6" w:rsidRPr="00EC2764">
        <w:rPr>
          <w:rFonts w:ascii="Times New Roman" w:hAnsi="Times New Roman" w:cs="Times New Roman"/>
        </w:rPr>
        <w:t>s</w:t>
      </w:r>
      <w:r w:rsidR="00EE7715" w:rsidRPr="00EC2764">
        <w:rPr>
          <w:rFonts w:ascii="Times New Roman" w:hAnsi="Times New Roman" w:cs="Times New Roman"/>
        </w:rPr>
        <w:t xml:space="preserve"> images returns a NumPy array of raw image data. The image data is then added to a large array containing other training data. The process is repeated for every image in the training set until the training data is contained in a single array. Concurrent to this process, a separate label array is filled with 1’s and 0’s. Aircraft</w:t>
      </w:r>
      <w:r w:rsidR="00785FF6" w:rsidRPr="00EC2764">
        <w:rPr>
          <w:rFonts w:ascii="Times New Roman" w:hAnsi="Times New Roman" w:cs="Times New Roman"/>
        </w:rPr>
        <w:t xml:space="preserve"> are defined by 1’s</w:t>
      </w:r>
      <w:r w:rsidR="00EE7715" w:rsidRPr="00EC2764">
        <w:rPr>
          <w:rFonts w:ascii="Times New Roman" w:hAnsi="Times New Roman" w:cs="Times New Roman"/>
        </w:rPr>
        <w:t xml:space="preserve">, </w:t>
      </w:r>
      <w:r w:rsidR="00785FF6" w:rsidRPr="00EC2764">
        <w:rPr>
          <w:rFonts w:ascii="Times New Roman" w:hAnsi="Times New Roman" w:cs="Times New Roman"/>
        </w:rPr>
        <w:t>whereas ground is defined by 0’s</w:t>
      </w:r>
      <w:r w:rsidR="00EE7715" w:rsidRPr="00EC2764">
        <w:rPr>
          <w:rFonts w:ascii="Times New Roman" w:hAnsi="Times New Roman" w:cs="Times New Roman"/>
        </w:rPr>
        <w:t xml:space="preserve">. This array tells the SVM </w:t>
      </w:r>
      <w:r w:rsidR="00465F80" w:rsidRPr="00EC2764">
        <w:rPr>
          <w:rFonts w:ascii="Times New Roman" w:hAnsi="Times New Roman" w:cs="Times New Roman"/>
        </w:rPr>
        <w:t>which image belong</w:t>
      </w:r>
      <w:r w:rsidR="00EC4EF4" w:rsidRPr="00EC2764">
        <w:rPr>
          <w:rFonts w:ascii="Times New Roman" w:hAnsi="Times New Roman" w:cs="Times New Roman"/>
        </w:rPr>
        <w:t>s</w:t>
      </w:r>
      <w:r w:rsidR="00465F80" w:rsidRPr="00EC2764">
        <w:rPr>
          <w:rFonts w:ascii="Times New Roman" w:hAnsi="Times New Roman" w:cs="Times New Roman"/>
        </w:rPr>
        <w:t xml:space="preserve"> to which classifier.</w:t>
      </w:r>
    </w:p>
    <w:p w14:paraId="5FB6DB20" w14:textId="6A86E5B9" w:rsidR="00926F6A" w:rsidRPr="00EC2764" w:rsidRDefault="00465F80" w:rsidP="00785FF6">
      <w:pPr>
        <w:spacing w:line="240" w:lineRule="auto"/>
        <w:rPr>
          <w:rFonts w:ascii="Times New Roman" w:hAnsi="Times New Roman" w:cs="Times New Roman"/>
        </w:rPr>
      </w:pPr>
      <w:r w:rsidRPr="00EC2764">
        <w:rPr>
          <w:rFonts w:ascii="Times New Roman" w:hAnsi="Times New Roman" w:cs="Times New Roman"/>
        </w:rPr>
        <w:t>To</w:t>
      </w:r>
      <w:r w:rsidR="002E5D2B" w:rsidRPr="00EC2764">
        <w:rPr>
          <w:rFonts w:ascii="Times New Roman" w:hAnsi="Times New Roman" w:cs="Times New Roman"/>
        </w:rPr>
        <w:t xml:space="preserve"> add a </w:t>
      </w:r>
      <w:r w:rsidR="00785FF6" w:rsidRPr="00EC2764">
        <w:rPr>
          <w:rFonts w:ascii="Times New Roman" w:hAnsi="Times New Roman" w:cs="Times New Roman"/>
        </w:rPr>
        <w:t>component</w:t>
      </w:r>
      <w:r w:rsidR="002E5D2B" w:rsidRPr="00EC2764">
        <w:rPr>
          <w:rFonts w:ascii="Times New Roman" w:hAnsi="Times New Roman" w:cs="Times New Roman"/>
        </w:rPr>
        <w:t xml:space="preserve"> of further realism,</w:t>
      </w:r>
      <w:r w:rsidR="00F336A1" w:rsidRPr="00EC2764">
        <w:rPr>
          <w:rFonts w:ascii="Times New Roman" w:hAnsi="Times New Roman" w:cs="Times New Roman"/>
        </w:rPr>
        <w:t xml:space="preserve"> </w:t>
      </w:r>
      <w:r w:rsidR="00785FF6" w:rsidRPr="00EC2764">
        <w:rPr>
          <w:rFonts w:ascii="Times New Roman" w:hAnsi="Times New Roman" w:cs="Times New Roman"/>
        </w:rPr>
        <w:t xml:space="preserve">the element of bias that occurs by the default training set is removed. This occurs prior to training using </w:t>
      </w:r>
      <w:r w:rsidR="00F336A1" w:rsidRPr="00EC2764">
        <w:rPr>
          <w:rFonts w:ascii="Times New Roman" w:hAnsi="Times New Roman" w:cs="Times New Roman"/>
        </w:rPr>
        <w:t>the method that generates the training set for the large image search</w:t>
      </w:r>
      <w:r w:rsidR="00785FF6" w:rsidRPr="00EC2764">
        <w:rPr>
          <w:rFonts w:ascii="Times New Roman" w:hAnsi="Times New Roman" w:cs="Times New Roman"/>
        </w:rPr>
        <w:t xml:space="preserve">. </w:t>
      </w:r>
      <w:r w:rsidR="002E5D2B" w:rsidRPr="00EC2764">
        <w:rPr>
          <w:rFonts w:ascii="Times New Roman" w:hAnsi="Times New Roman" w:cs="Times New Roman"/>
        </w:rPr>
        <w:t xml:space="preserve">Images are rotated randomly by intervals of 90 degrees and then pre-processed </w:t>
      </w:r>
      <w:r w:rsidR="00221AD9" w:rsidRPr="00EC2764">
        <w:rPr>
          <w:rFonts w:ascii="Times New Roman" w:hAnsi="Times New Roman" w:cs="Times New Roman"/>
        </w:rPr>
        <w:t xml:space="preserve">(See chapter </w:t>
      </w:r>
      <w:r w:rsidR="00CA53A0" w:rsidRPr="00EC2764">
        <w:rPr>
          <w:rFonts w:ascii="Times New Roman" w:hAnsi="Times New Roman" w:cs="Times New Roman"/>
        </w:rPr>
        <w:t>2.4</w:t>
      </w:r>
      <w:r w:rsidR="00221AD9" w:rsidRPr="00EC2764">
        <w:rPr>
          <w:rFonts w:ascii="Times New Roman" w:hAnsi="Times New Roman" w:cs="Times New Roman"/>
        </w:rPr>
        <w:t>).</w:t>
      </w:r>
      <w:r w:rsidR="002E5D2B" w:rsidRPr="00EC2764">
        <w:rPr>
          <w:rFonts w:ascii="Times New Roman" w:hAnsi="Times New Roman" w:cs="Times New Roman"/>
        </w:rPr>
        <w:t xml:space="preserve"> They are then added to the large training array.</w:t>
      </w:r>
    </w:p>
    <w:p w14:paraId="42B2E522" w14:textId="77777777" w:rsidR="0009316B" w:rsidRPr="00EC2764" w:rsidRDefault="0009316B">
      <w:pPr>
        <w:rPr>
          <w:rFonts w:ascii="Times New Roman" w:eastAsiaTheme="majorEastAsia" w:hAnsi="Times New Roman" w:cs="Times New Roman"/>
          <w:color w:val="2F5496" w:themeColor="accent1" w:themeShade="BF"/>
          <w:sz w:val="26"/>
          <w:szCs w:val="26"/>
        </w:rPr>
      </w:pPr>
      <w:r w:rsidRPr="00EC2764">
        <w:rPr>
          <w:rFonts w:ascii="Times New Roman" w:hAnsi="Times New Roman" w:cs="Times New Roman"/>
        </w:rPr>
        <w:br w:type="page"/>
      </w:r>
    </w:p>
    <w:p w14:paraId="4F38BD00" w14:textId="2AA10084" w:rsidR="009E1D04" w:rsidRPr="00EC2764" w:rsidRDefault="009D6DD5" w:rsidP="009D6DD5">
      <w:pPr>
        <w:pStyle w:val="Heading2"/>
        <w:spacing w:line="240" w:lineRule="auto"/>
        <w:rPr>
          <w:rFonts w:ascii="Times New Roman" w:hAnsi="Times New Roman" w:cs="Times New Roman"/>
        </w:rPr>
      </w:pPr>
      <w:bookmarkStart w:id="78" w:name="_Toc7133842"/>
      <w:r w:rsidRPr="00EC2764">
        <w:rPr>
          <w:rFonts w:ascii="Times New Roman" w:hAnsi="Times New Roman" w:cs="Times New Roman"/>
        </w:rPr>
        <w:lastRenderedPageBreak/>
        <w:t>2.4 </w:t>
      </w:r>
      <w:r w:rsidR="009E1D04" w:rsidRPr="00EC2764">
        <w:rPr>
          <w:rFonts w:ascii="Times New Roman" w:hAnsi="Times New Roman" w:cs="Times New Roman"/>
        </w:rPr>
        <w:t>Pre-Processing</w:t>
      </w:r>
      <w:bookmarkEnd w:id="78"/>
    </w:p>
    <w:p w14:paraId="79AEDE39" w14:textId="588FC910" w:rsidR="0043080A" w:rsidRPr="00EC2764" w:rsidRDefault="0043080A" w:rsidP="008B6EF7">
      <w:pPr>
        <w:spacing w:line="240" w:lineRule="auto"/>
        <w:rPr>
          <w:rFonts w:ascii="Times New Roman" w:hAnsi="Times New Roman" w:cs="Times New Roman"/>
        </w:rPr>
      </w:pPr>
      <w:r w:rsidRPr="00EC2764">
        <w:rPr>
          <w:rFonts w:ascii="Times New Roman" w:hAnsi="Times New Roman" w:cs="Times New Roman"/>
        </w:rPr>
        <w:t>This chapter describes the methods used to process images before data is used for training and classification</w:t>
      </w:r>
      <w:r w:rsidR="00E84FE7" w:rsidRPr="00EC2764">
        <w:rPr>
          <w:rFonts w:ascii="Times New Roman" w:hAnsi="Times New Roman" w:cs="Times New Roman"/>
        </w:rPr>
        <w:t>. Additionally, it</w:t>
      </w:r>
      <w:r w:rsidRPr="00EC2764">
        <w:rPr>
          <w:rFonts w:ascii="Times New Roman" w:hAnsi="Times New Roman" w:cs="Times New Roman"/>
        </w:rPr>
        <w:t xml:space="preserve"> defines how specific algorithms function and how the results yielded are of help to the overall system.</w:t>
      </w:r>
    </w:p>
    <w:p w14:paraId="28F5230B" w14:textId="7357D016" w:rsidR="009E1D04" w:rsidRPr="00EC2764" w:rsidRDefault="00F336A1" w:rsidP="008B6EF7">
      <w:pPr>
        <w:spacing w:line="240" w:lineRule="auto"/>
        <w:rPr>
          <w:rFonts w:ascii="Times New Roman" w:hAnsi="Times New Roman" w:cs="Times New Roman"/>
        </w:rPr>
      </w:pPr>
      <w:r w:rsidRPr="00EC2764">
        <w:rPr>
          <w:rFonts w:ascii="Times New Roman" w:hAnsi="Times New Roman" w:cs="Times New Roman"/>
        </w:rPr>
        <w:t xml:space="preserve">Pre-processing takes an image and extracts </w:t>
      </w:r>
      <w:r w:rsidR="00EB2AD8" w:rsidRPr="00EC2764">
        <w:rPr>
          <w:rFonts w:ascii="Times New Roman" w:hAnsi="Times New Roman" w:cs="Times New Roman"/>
        </w:rPr>
        <w:t xml:space="preserve">key </w:t>
      </w:r>
      <w:r w:rsidRPr="00EC2764">
        <w:rPr>
          <w:rFonts w:ascii="Times New Roman" w:hAnsi="Times New Roman" w:cs="Times New Roman"/>
        </w:rPr>
        <w:t>information</w:t>
      </w:r>
      <w:r w:rsidR="00EB2AD8" w:rsidRPr="00EC2764">
        <w:rPr>
          <w:rFonts w:ascii="Times New Roman" w:hAnsi="Times New Roman" w:cs="Times New Roman"/>
        </w:rPr>
        <w:t xml:space="preserve"> about it. There are several pre-processing methods that are available and commonly used in machine learning.</w:t>
      </w:r>
      <w:r w:rsidRPr="00EC2764">
        <w:rPr>
          <w:rFonts w:ascii="Times New Roman" w:hAnsi="Times New Roman" w:cs="Times New Roman"/>
        </w:rPr>
        <w:t xml:space="preserve"> </w:t>
      </w:r>
      <w:r w:rsidR="00EB2AD8" w:rsidRPr="00EC2764">
        <w:rPr>
          <w:rFonts w:ascii="Times New Roman" w:hAnsi="Times New Roman" w:cs="Times New Roman"/>
        </w:rPr>
        <w:t>Pre</w:t>
      </w:r>
      <w:r w:rsidR="00785DD7" w:rsidRPr="00EC2764">
        <w:rPr>
          <w:rFonts w:ascii="Times New Roman" w:hAnsi="Times New Roman" w:cs="Times New Roman"/>
        </w:rPr>
        <w:t>-</w:t>
      </w:r>
      <w:r w:rsidR="00EB2AD8" w:rsidRPr="00EC2764">
        <w:rPr>
          <w:rFonts w:ascii="Times New Roman" w:hAnsi="Times New Roman" w:cs="Times New Roman"/>
        </w:rPr>
        <w:t xml:space="preserve">processing </w:t>
      </w:r>
      <w:r w:rsidRPr="00EC2764">
        <w:rPr>
          <w:rFonts w:ascii="Times New Roman" w:hAnsi="Times New Roman" w:cs="Times New Roman"/>
        </w:rPr>
        <w:t xml:space="preserve">is </w:t>
      </w:r>
      <w:r w:rsidR="00EB2AD8" w:rsidRPr="00EC2764">
        <w:rPr>
          <w:rFonts w:ascii="Times New Roman" w:hAnsi="Times New Roman" w:cs="Times New Roman"/>
        </w:rPr>
        <w:t xml:space="preserve">used </w:t>
      </w:r>
      <w:r w:rsidRPr="00EC2764">
        <w:rPr>
          <w:rFonts w:ascii="Times New Roman" w:hAnsi="Times New Roman" w:cs="Times New Roman"/>
        </w:rPr>
        <w:t xml:space="preserve">to reduce the load on the machine learning model </w:t>
      </w:r>
      <w:r w:rsidR="00E84FE7" w:rsidRPr="00EC2764">
        <w:rPr>
          <w:rFonts w:ascii="Times New Roman" w:hAnsi="Times New Roman" w:cs="Times New Roman"/>
        </w:rPr>
        <w:t>by supplying</w:t>
      </w:r>
      <w:r w:rsidRPr="00EC2764">
        <w:rPr>
          <w:rFonts w:ascii="Times New Roman" w:hAnsi="Times New Roman" w:cs="Times New Roman"/>
        </w:rPr>
        <w:t xml:space="preserve"> it with relevant information. When images </w:t>
      </w:r>
      <w:r w:rsidR="00E84FE7" w:rsidRPr="00EC2764">
        <w:rPr>
          <w:rFonts w:ascii="Times New Roman" w:hAnsi="Times New Roman" w:cs="Times New Roman"/>
        </w:rPr>
        <w:t>are not</w:t>
      </w:r>
      <w:r w:rsidRPr="00EC2764">
        <w:rPr>
          <w:rFonts w:ascii="Times New Roman" w:hAnsi="Times New Roman" w:cs="Times New Roman"/>
        </w:rPr>
        <w:t xml:space="preserve"> pre-processed, the</w:t>
      </w:r>
      <w:r w:rsidR="00EB2AD8" w:rsidRPr="00EC2764">
        <w:rPr>
          <w:rFonts w:ascii="Times New Roman" w:hAnsi="Times New Roman" w:cs="Times New Roman"/>
        </w:rPr>
        <w:t xml:space="preserve"> machine learning model is often slow and inaccurate. This is because of the excess data provided to it. Image pre-processing creates a feature vector that describes an image. The feature vector is then provided to the machine learning model for training and evaluation.</w:t>
      </w:r>
      <w:r w:rsidR="001E1B7B" w:rsidRPr="00EC2764">
        <w:rPr>
          <w:rFonts w:ascii="Times New Roman" w:hAnsi="Times New Roman" w:cs="Times New Roman"/>
        </w:rPr>
        <w:t>[12][13]</w:t>
      </w:r>
    </w:p>
    <w:p w14:paraId="7AD512E0" w14:textId="16F0CC5D" w:rsidR="00252BB0" w:rsidRPr="00EC2764" w:rsidRDefault="00BE13C7" w:rsidP="0009316B">
      <w:pPr>
        <w:pStyle w:val="Heading3"/>
        <w:rPr>
          <w:rFonts w:ascii="Times New Roman" w:hAnsi="Times New Roman" w:cs="Times New Roman"/>
        </w:rPr>
      </w:pPr>
      <w:bookmarkStart w:id="79" w:name="_Toc7133843"/>
      <w:r w:rsidRPr="00EC2764">
        <w:rPr>
          <w:rFonts w:ascii="Times New Roman" w:hAnsi="Times New Roman" w:cs="Times New Roman"/>
        </w:rPr>
        <w:t>2.4.1</w:t>
      </w:r>
      <w:r w:rsidR="001B31BB" w:rsidRPr="00EC2764">
        <w:rPr>
          <w:rFonts w:ascii="Times New Roman" w:hAnsi="Times New Roman" w:cs="Times New Roman"/>
        </w:rPr>
        <w:t xml:space="preserve"> </w:t>
      </w:r>
      <w:r w:rsidR="0009316B" w:rsidRPr="00EC2764">
        <w:rPr>
          <w:rFonts w:ascii="Times New Roman" w:hAnsi="Times New Roman" w:cs="Times New Roman"/>
        </w:rPr>
        <w:t>H</w:t>
      </w:r>
      <w:r w:rsidR="00252BB0" w:rsidRPr="00EC2764">
        <w:rPr>
          <w:rFonts w:ascii="Times New Roman" w:hAnsi="Times New Roman" w:cs="Times New Roman"/>
        </w:rPr>
        <w:t>istogram of oriented gradients</w:t>
      </w:r>
      <w:bookmarkEnd w:id="79"/>
    </w:p>
    <w:p w14:paraId="1CAF5D6F" w14:textId="01C9F5D6" w:rsidR="00785DD7" w:rsidRPr="00EC2764" w:rsidRDefault="00785DD7" w:rsidP="008B6EF7">
      <w:pPr>
        <w:spacing w:line="240" w:lineRule="auto"/>
        <w:rPr>
          <w:rFonts w:ascii="Times New Roman" w:hAnsi="Times New Roman" w:cs="Times New Roman"/>
        </w:rPr>
      </w:pPr>
      <w:r w:rsidRPr="00EC2764">
        <w:rPr>
          <w:rFonts w:ascii="Times New Roman" w:hAnsi="Times New Roman" w:cs="Times New Roman"/>
        </w:rPr>
        <w:t>Histogram of oriented gradients</w:t>
      </w:r>
      <w:r w:rsidR="00E84FE7" w:rsidRPr="00EC2764">
        <w:rPr>
          <w:rFonts w:ascii="Times New Roman" w:hAnsi="Times New Roman" w:cs="Times New Roman"/>
        </w:rPr>
        <w:t xml:space="preserve"> (HOG)</w:t>
      </w:r>
      <w:r w:rsidRPr="00EC2764">
        <w:rPr>
          <w:rFonts w:ascii="Times New Roman" w:hAnsi="Times New Roman" w:cs="Times New Roman"/>
        </w:rPr>
        <w:t xml:space="preserve"> is the current pre-processing method used in the parsing stage</w:t>
      </w:r>
      <w:r w:rsidR="006E25D0" w:rsidRPr="00EC2764">
        <w:rPr>
          <w:rFonts w:ascii="Times New Roman" w:hAnsi="Times New Roman" w:cs="Times New Roman"/>
        </w:rPr>
        <w:t xml:space="preserve"> of the </w:t>
      </w:r>
      <w:r w:rsidR="0050156B" w:rsidRPr="00EC2764">
        <w:rPr>
          <w:rFonts w:ascii="Times New Roman" w:hAnsi="Times New Roman" w:cs="Times New Roman"/>
        </w:rPr>
        <w:t>aircraft detection program. HOG</w:t>
      </w:r>
      <w:r w:rsidR="006E25D0" w:rsidRPr="00EC2764">
        <w:rPr>
          <w:rFonts w:ascii="Times New Roman" w:hAnsi="Times New Roman" w:cs="Times New Roman"/>
        </w:rPr>
        <w:t xml:space="preserve"> </w:t>
      </w:r>
      <w:r w:rsidR="0050156B" w:rsidRPr="00EC2764">
        <w:rPr>
          <w:rFonts w:ascii="Times New Roman" w:hAnsi="Times New Roman" w:cs="Times New Roman"/>
        </w:rPr>
        <w:t>counts the occurrences in gradient orientation in locali</w:t>
      </w:r>
      <w:r w:rsidR="00E84FE7" w:rsidRPr="00EC2764">
        <w:rPr>
          <w:rFonts w:ascii="Times New Roman" w:hAnsi="Times New Roman" w:cs="Times New Roman"/>
        </w:rPr>
        <w:t>ze</w:t>
      </w:r>
      <w:r w:rsidR="0050156B" w:rsidRPr="00EC2764">
        <w:rPr>
          <w:rFonts w:ascii="Times New Roman" w:hAnsi="Times New Roman" w:cs="Times New Roman"/>
        </w:rPr>
        <w:t xml:space="preserve">d </w:t>
      </w:r>
      <w:r w:rsidR="001D40FC" w:rsidRPr="00EC2764">
        <w:rPr>
          <w:rFonts w:ascii="Times New Roman" w:hAnsi="Times New Roman" w:cs="Times New Roman"/>
        </w:rPr>
        <w:t>cells</w:t>
      </w:r>
      <w:r w:rsidR="0050156B" w:rsidRPr="00EC2764">
        <w:rPr>
          <w:rFonts w:ascii="Times New Roman" w:hAnsi="Times New Roman" w:cs="Times New Roman"/>
        </w:rPr>
        <w:t xml:space="preserve">. </w:t>
      </w:r>
      <w:r w:rsidR="00EC4EF4" w:rsidRPr="00EC2764">
        <w:rPr>
          <w:rFonts w:ascii="Times New Roman" w:hAnsi="Times New Roman" w:cs="Times New Roman"/>
        </w:rPr>
        <w:t xml:space="preserve">The </w:t>
      </w:r>
      <w:r w:rsidR="001D40FC" w:rsidRPr="00EC2764">
        <w:rPr>
          <w:rFonts w:ascii="Times New Roman" w:hAnsi="Times New Roman" w:cs="Times New Roman"/>
        </w:rPr>
        <w:t>cells</w:t>
      </w:r>
      <w:r w:rsidR="00EC4EF4" w:rsidRPr="00EC2764">
        <w:rPr>
          <w:rFonts w:ascii="Times New Roman" w:hAnsi="Times New Roman" w:cs="Times New Roman"/>
        </w:rPr>
        <w:t xml:space="preserve"> are normalised </w:t>
      </w:r>
      <w:r w:rsidR="00B75E36" w:rsidRPr="00EC2764">
        <w:rPr>
          <w:rFonts w:ascii="Times New Roman" w:hAnsi="Times New Roman" w:cs="Times New Roman"/>
        </w:rPr>
        <w:t xml:space="preserve">in blocks </w:t>
      </w:r>
      <w:r w:rsidR="00EC4EF4" w:rsidRPr="00EC2764">
        <w:rPr>
          <w:rFonts w:ascii="Times New Roman" w:hAnsi="Times New Roman" w:cs="Times New Roman"/>
        </w:rPr>
        <w:t xml:space="preserve">using contrast normalisation. </w:t>
      </w:r>
      <w:r w:rsidR="00E84FE7" w:rsidRPr="00EC2764">
        <w:rPr>
          <w:rFonts w:ascii="Times New Roman" w:hAnsi="Times New Roman" w:cs="Times New Roman"/>
        </w:rPr>
        <w:t>The s</w:t>
      </w:r>
      <w:r w:rsidR="001D40FC" w:rsidRPr="00EC2764">
        <w:rPr>
          <w:rFonts w:ascii="Times New Roman" w:hAnsi="Times New Roman" w:cs="Times New Roman"/>
        </w:rPr>
        <w:t>ize</w:t>
      </w:r>
      <w:r w:rsidR="00E84FE7" w:rsidRPr="00EC2764">
        <w:rPr>
          <w:rFonts w:ascii="Times New Roman" w:hAnsi="Times New Roman" w:cs="Times New Roman"/>
        </w:rPr>
        <w:t xml:space="preserve"> of a cell or block</w:t>
      </w:r>
      <w:r w:rsidR="001D40FC" w:rsidRPr="00EC2764">
        <w:rPr>
          <w:rFonts w:ascii="Times New Roman" w:hAnsi="Times New Roman" w:cs="Times New Roman"/>
        </w:rPr>
        <w:t xml:space="preserve"> can vary. Blocks can </w:t>
      </w:r>
      <w:r w:rsidR="00B75E36" w:rsidRPr="00EC2764">
        <w:rPr>
          <w:rFonts w:ascii="Times New Roman" w:hAnsi="Times New Roman" w:cs="Times New Roman"/>
        </w:rPr>
        <w:t xml:space="preserve">consist of any amount of </w:t>
      </w:r>
      <w:r w:rsidR="001D40FC" w:rsidRPr="00EC2764">
        <w:rPr>
          <w:rFonts w:ascii="Times New Roman" w:hAnsi="Times New Roman" w:cs="Times New Roman"/>
        </w:rPr>
        <w:t>cells</w:t>
      </w:r>
      <w:r w:rsidR="00B75E36" w:rsidRPr="00EC2764">
        <w:rPr>
          <w:rFonts w:ascii="Times New Roman" w:hAnsi="Times New Roman" w:cs="Times New Roman"/>
        </w:rPr>
        <w:t>.</w:t>
      </w:r>
      <w:r w:rsidR="00EC4EF4" w:rsidRPr="00EC2764">
        <w:rPr>
          <w:rFonts w:ascii="Times New Roman" w:hAnsi="Times New Roman" w:cs="Times New Roman"/>
        </w:rPr>
        <w:t xml:space="preserve"> </w:t>
      </w:r>
      <w:r w:rsidR="00B75E36" w:rsidRPr="00EC2764">
        <w:rPr>
          <w:rFonts w:ascii="Times New Roman" w:hAnsi="Times New Roman" w:cs="Times New Roman"/>
        </w:rPr>
        <w:t xml:space="preserve">In this case, the blocks cells are normalised to ensure the results have </w:t>
      </w:r>
      <w:r w:rsidR="00E84FE7" w:rsidRPr="00EC2764">
        <w:rPr>
          <w:rFonts w:ascii="Times New Roman" w:hAnsi="Times New Roman" w:cs="Times New Roman"/>
        </w:rPr>
        <w:t xml:space="preserve">a </w:t>
      </w:r>
      <w:r w:rsidR="00B75E36" w:rsidRPr="00EC2764">
        <w:rPr>
          <w:rFonts w:ascii="Times New Roman" w:hAnsi="Times New Roman" w:cs="Times New Roman"/>
        </w:rPr>
        <w:t>low variance</w:t>
      </w:r>
      <w:r w:rsidR="001D40FC" w:rsidRPr="00EC2764">
        <w:rPr>
          <w:rFonts w:ascii="Times New Roman" w:hAnsi="Times New Roman" w:cs="Times New Roman"/>
        </w:rPr>
        <w:t>.</w:t>
      </w:r>
      <w:r w:rsidR="00F3739A" w:rsidRPr="00EC2764">
        <w:rPr>
          <w:rFonts w:ascii="Times New Roman" w:hAnsi="Times New Roman" w:cs="Times New Roman"/>
        </w:rPr>
        <w:t>[1</w:t>
      </w:r>
      <w:r w:rsidR="001E1B7B" w:rsidRPr="00EC2764">
        <w:rPr>
          <w:rFonts w:ascii="Times New Roman" w:hAnsi="Times New Roman" w:cs="Times New Roman"/>
        </w:rPr>
        <w:t>4</w:t>
      </w:r>
      <w:r w:rsidR="00F3739A" w:rsidRPr="00EC2764">
        <w:rPr>
          <w:rFonts w:ascii="Times New Roman" w:hAnsi="Times New Roman" w:cs="Times New Roman"/>
        </w:rPr>
        <w:t>][1</w:t>
      </w:r>
      <w:r w:rsidR="001E1B7B" w:rsidRPr="00EC2764">
        <w:rPr>
          <w:rFonts w:ascii="Times New Roman" w:hAnsi="Times New Roman" w:cs="Times New Roman"/>
        </w:rPr>
        <w:t>5</w:t>
      </w:r>
      <w:r w:rsidR="00F3739A" w:rsidRPr="00EC2764">
        <w:rPr>
          <w:rFonts w:ascii="Times New Roman" w:hAnsi="Times New Roman" w:cs="Times New Roman"/>
        </w:rPr>
        <w:t>]</w:t>
      </w:r>
    </w:p>
    <w:p w14:paraId="69A72401" w14:textId="546918B5" w:rsidR="00B75E36" w:rsidRPr="00EC2764" w:rsidRDefault="001D40FC" w:rsidP="008B6EF7">
      <w:pPr>
        <w:spacing w:line="240" w:lineRule="auto"/>
        <w:rPr>
          <w:rFonts w:ascii="Times New Roman" w:hAnsi="Times New Roman" w:cs="Times New Roman"/>
        </w:rPr>
      </w:pPr>
      <w:r w:rsidRPr="00EC2764">
        <w:rPr>
          <w:rFonts w:ascii="Times New Roman" w:hAnsi="Times New Roman" w:cs="Times New Roman"/>
        </w:rPr>
        <w:t xml:space="preserve">Contrast normalisation is a simple image enhancement technique that changes the range of image intensity values. Minimum and maximum values are supplied to a normalisation function which </w:t>
      </w:r>
      <w:r w:rsidR="006B272A" w:rsidRPr="00EC2764">
        <w:rPr>
          <w:rFonts w:ascii="Times New Roman" w:hAnsi="Times New Roman" w:cs="Times New Roman"/>
        </w:rPr>
        <w:t>is</w:t>
      </w:r>
      <w:r w:rsidRPr="00EC2764">
        <w:rPr>
          <w:rFonts w:ascii="Times New Roman" w:hAnsi="Times New Roman" w:cs="Times New Roman"/>
        </w:rPr>
        <w:t xml:space="preserve"> applied to the image. This</w:t>
      </w:r>
      <w:r w:rsidR="00475A83" w:rsidRPr="00EC2764">
        <w:rPr>
          <w:rFonts w:ascii="Times New Roman" w:hAnsi="Times New Roman" w:cs="Times New Roman"/>
        </w:rPr>
        <w:t xml:space="preserve"> process is carried out to remove bias caused by</w:t>
      </w:r>
      <w:r w:rsidRPr="00EC2764">
        <w:rPr>
          <w:rFonts w:ascii="Times New Roman" w:hAnsi="Times New Roman" w:cs="Times New Roman"/>
        </w:rPr>
        <w:t xml:space="preserve"> illumination and shadowing</w:t>
      </w:r>
      <w:r w:rsidR="00E84FE7" w:rsidRPr="00EC2764">
        <w:rPr>
          <w:rFonts w:ascii="Times New Roman" w:hAnsi="Times New Roman" w:cs="Times New Roman"/>
        </w:rPr>
        <w:t>.</w:t>
      </w:r>
    </w:p>
    <w:p w14:paraId="30A0021E" w14:textId="1D749CEF" w:rsidR="00475A83" w:rsidRPr="00EC2764" w:rsidRDefault="00475A83" w:rsidP="008B6EF7">
      <w:pPr>
        <w:spacing w:line="240" w:lineRule="auto"/>
        <w:rPr>
          <w:rFonts w:ascii="Times New Roman" w:hAnsi="Times New Roman" w:cs="Times New Roman"/>
        </w:rPr>
      </w:pPr>
      <w:r w:rsidRPr="00EC2764">
        <w:rPr>
          <w:rFonts w:ascii="Times New Roman" w:hAnsi="Times New Roman" w:cs="Times New Roman"/>
        </w:rPr>
        <w:t xml:space="preserve">After contrast normalisation is completed, the </w:t>
      </w:r>
      <w:r w:rsidR="002A427F" w:rsidRPr="00EC2764">
        <w:rPr>
          <w:rFonts w:ascii="Times New Roman" w:hAnsi="Times New Roman" w:cs="Times New Roman"/>
        </w:rPr>
        <w:t xml:space="preserve">next step is to create a histogram for every cell </w:t>
      </w:r>
      <w:r w:rsidR="00E84FE7" w:rsidRPr="00EC2764">
        <w:rPr>
          <w:rFonts w:ascii="Times New Roman" w:hAnsi="Times New Roman" w:cs="Times New Roman"/>
        </w:rPr>
        <w:t>present.</w:t>
      </w:r>
      <w:r w:rsidR="00216768" w:rsidRPr="00EC2764">
        <w:rPr>
          <w:rFonts w:ascii="Times New Roman" w:hAnsi="Times New Roman" w:cs="Times New Roman"/>
        </w:rPr>
        <w:t xml:space="preserve"> Once the histogram is created, the orientation can be calculated. The direction of the gradient is added to a feature vector</w:t>
      </w:r>
      <w:r w:rsidR="00E84FE7" w:rsidRPr="00EC2764">
        <w:rPr>
          <w:rFonts w:ascii="Times New Roman" w:hAnsi="Times New Roman" w:cs="Times New Roman"/>
        </w:rPr>
        <w:t xml:space="preserve"> which is </w:t>
      </w:r>
      <w:r w:rsidR="0009316B" w:rsidRPr="00EC2764">
        <w:rPr>
          <w:rFonts w:ascii="Times New Roman" w:hAnsi="Times New Roman" w:cs="Times New Roman"/>
        </w:rPr>
        <w:t xml:space="preserve">returned and used to train the SVM. </w:t>
      </w:r>
    </w:p>
    <w:p w14:paraId="15A1E9EE" w14:textId="6431D506" w:rsidR="00216768" w:rsidRPr="00EC2764" w:rsidRDefault="00475A83" w:rsidP="008B6EF7">
      <w:pPr>
        <w:spacing w:line="240" w:lineRule="auto"/>
        <w:rPr>
          <w:rFonts w:ascii="Times New Roman" w:hAnsi="Times New Roman" w:cs="Times New Roman"/>
        </w:rPr>
      </w:pPr>
      <w:r w:rsidRPr="00EC2764">
        <w:rPr>
          <w:rFonts w:ascii="Times New Roman" w:hAnsi="Times New Roman" w:cs="Times New Roman"/>
        </w:rPr>
        <w:t>HOG was implemented in this program as it is widely used with SVM’s</w:t>
      </w:r>
      <w:r w:rsidR="00216768" w:rsidRPr="00EC2764">
        <w:rPr>
          <w:rFonts w:ascii="Times New Roman" w:hAnsi="Times New Roman" w:cs="Times New Roman"/>
        </w:rPr>
        <w:t xml:space="preserve"> for object detection. </w:t>
      </w:r>
      <w:r w:rsidR="00E84FE7" w:rsidRPr="00EC2764">
        <w:rPr>
          <w:rFonts w:ascii="Times New Roman" w:hAnsi="Times New Roman" w:cs="Times New Roman"/>
        </w:rPr>
        <w:fldChar w:fldCharType="begin"/>
      </w:r>
      <w:r w:rsidR="00E84FE7" w:rsidRPr="00EC2764">
        <w:rPr>
          <w:rFonts w:ascii="Times New Roman" w:hAnsi="Times New Roman" w:cs="Times New Roman"/>
        </w:rPr>
        <w:instrText xml:space="preserve"> REF _Ref7116980 \h  \* MERGEFORMAT </w:instrText>
      </w:r>
      <w:r w:rsidR="00E84FE7" w:rsidRPr="00EC2764">
        <w:rPr>
          <w:rFonts w:ascii="Times New Roman" w:hAnsi="Times New Roman" w:cs="Times New Roman"/>
        </w:rPr>
      </w:r>
      <w:r w:rsidR="00E84FE7" w:rsidRPr="00EC2764">
        <w:rPr>
          <w:rFonts w:ascii="Times New Roman" w:hAnsi="Times New Roman" w:cs="Times New Roman"/>
        </w:rPr>
        <w:fldChar w:fldCharType="separate"/>
      </w:r>
      <w:r w:rsidR="00A47075" w:rsidRPr="00EC2764">
        <w:rPr>
          <w:rFonts w:ascii="Times New Roman" w:hAnsi="Times New Roman" w:cs="Times New Roman"/>
        </w:rPr>
        <w:t xml:space="preserve">Figure </w:t>
      </w:r>
      <w:r w:rsidR="00A47075" w:rsidRPr="00EC2764">
        <w:rPr>
          <w:rFonts w:ascii="Times New Roman" w:hAnsi="Times New Roman" w:cs="Times New Roman"/>
          <w:noProof/>
        </w:rPr>
        <w:t>4</w:t>
      </w:r>
      <w:r w:rsidR="00E84FE7" w:rsidRPr="00EC2764">
        <w:rPr>
          <w:rFonts w:ascii="Times New Roman" w:hAnsi="Times New Roman" w:cs="Times New Roman"/>
        </w:rPr>
        <w:fldChar w:fldCharType="end"/>
      </w:r>
      <w:r w:rsidR="00E84FE7" w:rsidRPr="00EC2764">
        <w:rPr>
          <w:rFonts w:ascii="Times New Roman" w:hAnsi="Times New Roman" w:cs="Times New Roman"/>
        </w:rPr>
        <w:t xml:space="preserve"> </w:t>
      </w:r>
      <w:r w:rsidR="00216768" w:rsidRPr="00EC2764">
        <w:rPr>
          <w:rFonts w:ascii="Times New Roman" w:hAnsi="Times New Roman" w:cs="Times New Roman"/>
        </w:rPr>
        <w:t xml:space="preserve">shows a visualisation of the HOG algorithm on </w:t>
      </w:r>
      <w:r w:rsidR="00402237" w:rsidRPr="00EC2764">
        <w:rPr>
          <w:rFonts w:ascii="Times New Roman" w:hAnsi="Times New Roman" w:cs="Times New Roman"/>
        </w:rPr>
        <w:t>an aircraft from the training set</w:t>
      </w:r>
      <w:r w:rsidR="00216768" w:rsidRPr="00EC2764">
        <w:rPr>
          <w:rFonts w:ascii="Times New Roman" w:hAnsi="Times New Roman" w:cs="Times New Roman"/>
        </w:rPr>
        <w:t>.</w:t>
      </w:r>
      <w:r w:rsidR="00402237" w:rsidRPr="00EC2764">
        <w:rPr>
          <w:rFonts w:ascii="Times New Roman" w:hAnsi="Times New Roman" w:cs="Times New Roman"/>
          <w:noProof/>
          <w:lang w:eastAsia="en-GB"/>
        </w:rPr>
        <w:t xml:space="preserve"> </w:t>
      </w:r>
    </w:p>
    <w:p w14:paraId="2BCCAC0F" w14:textId="2AD9F202" w:rsidR="00475A83" w:rsidRPr="00EC2764" w:rsidRDefault="00216768" w:rsidP="008B6EF7">
      <w:pPr>
        <w:spacing w:line="240" w:lineRule="auto"/>
        <w:rPr>
          <w:rFonts w:ascii="Times New Roman" w:hAnsi="Times New Roman" w:cs="Times New Roman"/>
        </w:rPr>
      </w:pPr>
      <w:r w:rsidRPr="00EC2764">
        <w:rPr>
          <w:rFonts w:ascii="Times New Roman" w:hAnsi="Times New Roman" w:cs="Times New Roman"/>
        </w:rPr>
        <w:t xml:space="preserve"> </w:t>
      </w:r>
      <w:r w:rsidR="00402237" w:rsidRPr="00EC2764">
        <w:rPr>
          <w:rFonts w:ascii="Times New Roman" w:hAnsi="Times New Roman" w:cs="Times New Roman"/>
          <w:noProof/>
          <w:lang w:eastAsia="en-GB"/>
        </w:rPr>
        <mc:AlternateContent>
          <mc:Choice Requires="wpg">
            <w:drawing>
              <wp:inline distT="0" distB="0" distL="0" distR="0" wp14:anchorId="17756C65" wp14:editId="0ECC1205">
                <wp:extent cx="3295650" cy="2415540"/>
                <wp:effectExtent l="0" t="0" r="0" b="3810"/>
                <wp:docPr id="9" name="Group 9"/>
                <wp:cNvGraphicFramePr/>
                <a:graphic xmlns:a="http://schemas.openxmlformats.org/drawingml/2006/main">
                  <a:graphicData uri="http://schemas.microsoft.com/office/word/2010/wordprocessingGroup">
                    <wpg:wgp>
                      <wpg:cNvGrpSpPr/>
                      <wpg:grpSpPr>
                        <a:xfrm>
                          <a:off x="0" y="0"/>
                          <a:ext cx="3295650" cy="2415540"/>
                          <a:chOff x="0" y="0"/>
                          <a:chExt cx="3295650" cy="2415540"/>
                        </a:xfrm>
                      </wpg:grpSpPr>
                      <wps:wsp>
                        <wps:cNvPr id="8" name="Text Box 8"/>
                        <wps:cNvSpPr txBox="1"/>
                        <wps:spPr>
                          <a:xfrm>
                            <a:off x="38100" y="2009775"/>
                            <a:ext cx="3257550" cy="405765"/>
                          </a:xfrm>
                          <a:prstGeom prst="rect">
                            <a:avLst/>
                          </a:prstGeom>
                          <a:solidFill>
                            <a:prstClr val="white"/>
                          </a:solidFill>
                          <a:ln>
                            <a:noFill/>
                          </a:ln>
                        </wps:spPr>
                        <wps:txbx>
                          <w:txbxContent>
                            <w:p w14:paraId="35FEE10E" w14:textId="5E20C68E" w:rsidR="009D6DD5" w:rsidRPr="0020086C" w:rsidRDefault="009D6DD5" w:rsidP="00402237">
                              <w:pPr>
                                <w:pStyle w:val="Caption"/>
                                <w:rPr>
                                  <w:noProof/>
                                </w:rPr>
                              </w:pPr>
                              <w:bookmarkStart w:id="80" w:name="_Ref7116980"/>
                              <w:bookmarkStart w:id="81" w:name="_Toc6934696"/>
                              <w:r>
                                <w:t xml:space="preserve">Figure </w:t>
                              </w:r>
                              <w:fldSimple w:instr=" SEQ Figure \* ARABIC ">
                                <w:r>
                                  <w:rPr>
                                    <w:noProof/>
                                  </w:rPr>
                                  <w:t>4</w:t>
                                </w:r>
                              </w:fldSimple>
                              <w:bookmarkEnd w:id="80"/>
                              <w:r>
                                <w:t xml:space="preserve">: Histogram of Oriented Gradients algorithm applied </w:t>
                              </w:r>
                              <w:bookmarkEnd w:id="81"/>
                              <w:r>
                                <w:t>to an image containing an aircraft.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7" name="Group 7"/>
                        <wpg:cNvGrpSpPr/>
                        <wpg:grpSpPr>
                          <a:xfrm>
                            <a:off x="0" y="0"/>
                            <a:ext cx="3257550" cy="1929130"/>
                            <a:chOff x="0" y="0"/>
                            <a:chExt cx="3257550" cy="1929130"/>
                          </a:xfrm>
                        </wpg:grpSpPr>
                        <pic:pic xmlns:pic="http://schemas.openxmlformats.org/drawingml/2006/picture">
                          <pic:nvPicPr>
                            <pic:cNvPr id="5" name="Picture 5" descr="M:\capstone_project\Images400x400\1.png"/>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1647825" y="0"/>
                              <a:ext cx="1609725" cy="1924050"/>
                            </a:xfrm>
                            <a:prstGeom prst="rect">
                              <a:avLst/>
                            </a:prstGeom>
                            <a:noFill/>
                            <a:ln>
                              <a:noFill/>
                            </a:ln>
                          </pic:spPr>
                        </pic:pic>
                        <pic:pic xmlns:pic="http://schemas.openxmlformats.org/drawingml/2006/picture">
                          <pic:nvPicPr>
                            <pic:cNvPr id="6" name="Picture 5" descr="A picture containing photo&#10;&#10;Description automatically generated">
                              <a:extLst>
                                <a:ext uri="{FF2B5EF4-FFF2-40B4-BE49-F238E27FC236}">
                                  <a16:creationId xmlns:a16="http://schemas.microsoft.com/office/drawing/2014/main" id="{844841BB-1074-408B-96B6-A28905A479DC}"/>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l="56665" t="12012" r="12574" b="12012"/>
                            <a:stretch/>
                          </pic:blipFill>
                          <pic:spPr>
                            <a:xfrm>
                              <a:off x="0" y="0"/>
                              <a:ext cx="1609725" cy="1929130"/>
                            </a:xfrm>
                            <a:prstGeom prst="rect">
                              <a:avLst/>
                            </a:prstGeom>
                          </pic:spPr>
                        </pic:pic>
                      </wpg:grpSp>
                    </wpg:wgp>
                  </a:graphicData>
                </a:graphic>
              </wp:inline>
            </w:drawing>
          </mc:Choice>
          <mc:Fallback>
            <w:pict>
              <v:group w14:anchorId="17756C65" id="Group 9" o:spid="_x0000_s1026" style="width:259.5pt;height:190.2pt;mso-position-horizontal-relative:char;mso-position-vertical-relative:line" coordsize="32956,24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">
                <v:shapetype id="_x0000_t202" coordsize="21600,21600" o:spt="202" path="m,l,21600r21600,l21600,xe">
                  <v:stroke joinstyle="miter"/>
                  <v:path gradientshapeok="t" o:connecttype="rect"/>
                </v:shapetype>
                <v:shape id="Text Box 8" o:spid="_x0000_s1027" type="#_x0000_t202" style="position:absolute;left:381;top:20097;width:3257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35FEE10E" w14:textId="5E20C68E" w:rsidR="009D6DD5" w:rsidRPr="0020086C" w:rsidRDefault="009D6DD5" w:rsidP="00402237">
                        <w:pPr>
                          <w:pStyle w:val="Caption"/>
                          <w:rPr>
                            <w:noProof/>
                          </w:rPr>
                        </w:pPr>
                        <w:bookmarkStart w:id="82" w:name="_Ref7116980"/>
                        <w:bookmarkStart w:id="83" w:name="_Toc6934696"/>
                        <w:r>
                          <w:t xml:space="preserve">Figure </w:t>
                        </w:r>
                        <w:fldSimple w:instr=" SEQ Figure \* ARABIC ">
                          <w:r>
                            <w:rPr>
                              <w:noProof/>
                            </w:rPr>
                            <w:t>4</w:t>
                          </w:r>
                        </w:fldSimple>
                        <w:bookmarkEnd w:id="82"/>
                        <w:r>
                          <w:t xml:space="preserve">: Histogram of Oriented Gradients algorithm applied </w:t>
                        </w:r>
                        <w:bookmarkEnd w:id="83"/>
                        <w:r>
                          <w:t>to an image containing an aircraft.</w:t>
                        </w:r>
                      </w:p>
                    </w:txbxContent>
                  </v:textbox>
                </v:shape>
                <v:group id="Group 7" o:spid="_x0000_s1028" style="position:absolute;width:32575;height:19291" coordsize="32575,19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left:16478;width:16097;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">
                    <v:imagedata r:id="rId17" o:title="1"/>
                  </v:shape>
                  <v:shape id="Picture 5" o:spid="_x0000_s1030" type="#_x0000_t75" alt="A picture containing photo&#10;&#10;Description automatically generated" style="position:absolute;width:16097;height:19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">
                    <v:imagedata r:id="rId18" o:title="A picture containing photo&#10;&#10;Description automatically generated" croptop="7872f" cropbottom="7872f" cropleft="37136f" cropright="8240f"/>
                  </v:shape>
                </v:group>
                <w10:anchorlock/>
              </v:group>
            </w:pict>
          </mc:Fallback>
        </mc:AlternateContent>
      </w:r>
    </w:p>
    <w:p w14:paraId="41D7F44F" w14:textId="2C200E4C" w:rsidR="006C6836" w:rsidRPr="00EC2764" w:rsidRDefault="00564753" w:rsidP="001B31BB">
      <w:pPr>
        <w:spacing w:line="240" w:lineRule="auto"/>
        <w:rPr>
          <w:rFonts w:ascii="Times New Roman" w:hAnsi="Times New Roman" w:cs="Times New Roman"/>
        </w:rPr>
      </w:pPr>
      <w:r w:rsidRPr="00EC2764">
        <w:rPr>
          <w:rFonts w:ascii="Times New Roman" w:hAnsi="Times New Roman" w:cs="Times New Roman"/>
        </w:rPr>
        <w:t xml:space="preserve">The sizes of the cells are used in the HOG algorithm in the aircraft recognition program are 16x16px. The blocks consist of only one cell as this is the default value. If the SVM’s predictions were not </w:t>
      </w:r>
      <w:r w:rsidR="00215A3B" w:rsidRPr="00EC2764">
        <w:rPr>
          <w:rFonts w:ascii="Times New Roman" w:hAnsi="Times New Roman" w:cs="Times New Roman"/>
        </w:rPr>
        <w:t>accurate enough, the block size</w:t>
      </w:r>
      <w:r w:rsidRPr="00EC2764">
        <w:rPr>
          <w:rFonts w:ascii="Times New Roman" w:hAnsi="Times New Roman" w:cs="Times New Roman"/>
        </w:rPr>
        <w:t xml:space="preserve"> c</w:t>
      </w:r>
      <w:r w:rsidR="006B272A" w:rsidRPr="00EC2764">
        <w:rPr>
          <w:rFonts w:ascii="Times New Roman" w:hAnsi="Times New Roman" w:cs="Times New Roman"/>
        </w:rPr>
        <w:t>ould</w:t>
      </w:r>
      <w:r w:rsidRPr="00EC2764">
        <w:rPr>
          <w:rFonts w:ascii="Times New Roman" w:hAnsi="Times New Roman" w:cs="Times New Roman"/>
        </w:rPr>
        <w:t xml:space="preserve"> be increased </w:t>
      </w:r>
      <w:r w:rsidR="006F61A9" w:rsidRPr="00EC2764">
        <w:rPr>
          <w:rFonts w:ascii="Times New Roman" w:hAnsi="Times New Roman" w:cs="Times New Roman"/>
        </w:rPr>
        <w:t>to take make full use of contrast normalisation.</w:t>
      </w:r>
    </w:p>
    <w:p w14:paraId="05ACF101" w14:textId="53434AD5" w:rsidR="00252BB0" w:rsidRPr="00EC2764" w:rsidRDefault="00BE13C7" w:rsidP="008B6EF7">
      <w:pPr>
        <w:pStyle w:val="Heading3"/>
        <w:spacing w:line="240" w:lineRule="auto"/>
        <w:rPr>
          <w:rFonts w:ascii="Times New Roman" w:hAnsi="Times New Roman" w:cs="Times New Roman"/>
        </w:rPr>
      </w:pPr>
      <w:bookmarkStart w:id="84" w:name="_Toc7133844"/>
      <w:r w:rsidRPr="00EC2764">
        <w:rPr>
          <w:rFonts w:ascii="Times New Roman" w:hAnsi="Times New Roman" w:cs="Times New Roman"/>
        </w:rPr>
        <w:t xml:space="preserve">2.4.2 </w:t>
      </w:r>
      <w:r w:rsidR="00252BB0" w:rsidRPr="00EC2764">
        <w:rPr>
          <w:rFonts w:ascii="Times New Roman" w:hAnsi="Times New Roman" w:cs="Times New Roman"/>
        </w:rPr>
        <w:t xml:space="preserve">Feature </w:t>
      </w:r>
      <w:r w:rsidR="006B272A" w:rsidRPr="00EC2764">
        <w:rPr>
          <w:rFonts w:ascii="Times New Roman" w:hAnsi="Times New Roman" w:cs="Times New Roman"/>
        </w:rPr>
        <w:t>V</w:t>
      </w:r>
      <w:r w:rsidR="00252BB0" w:rsidRPr="00EC2764">
        <w:rPr>
          <w:rFonts w:ascii="Times New Roman" w:hAnsi="Times New Roman" w:cs="Times New Roman"/>
        </w:rPr>
        <w:t>ector</w:t>
      </w:r>
      <w:bookmarkEnd w:id="84"/>
    </w:p>
    <w:p w14:paraId="176F5441" w14:textId="3440160D" w:rsidR="00402237" w:rsidRPr="00EC2764" w:rsidRDefault="00402237" w:rsidP="008B6EF7">
      <w:pPr>
        <w:spacing w:line="240" w:lineRule="auto"/>
        <w:rPr>
          <w:rFonts w:ascii="Times New Roman" w:hAnsi="Times New Roman" w:cs="Times New Roman"/>
        </w:rPr>
      </w:pPr>
      <w:r w:rsidRPr="00EC2764">
        <w:rPr>
          <w:rFonts w:ascii="Times New Roman" w:hAnsi="Times New Roman" w:cs="Times New Roman"/>
        </w:rPr>
        <w:t>A feature vec</w:t>
      </w:r>
      <w:r w:rsidR="0053777F" w:rsidRPr="00EC2764">
        <w:rPr>
          <w:rFonts w:ascii="Times New Roman" w:hAnsi="Times New Roman" w:cs="Times New Roman"/>
        </w:rPr>
        <w:t xml:space="preserve">tor is a vector containing information describing objects important details and characteristics. It can describe </w:t>
      </w:r>
      <w:r w:rsidR="006B272A" w:rsidRPr="00EC2764">
        <w:rPr>
          <w:rFonts w:ascii="Times New Roman" w:hAnsi="Times New Roman" w:cs="Times New Roman"/>
        </w:rPr>
        <w:t xml:space="preserve">the </w:t>
      </w:r>
      <w:r w:rsidR="0053777F" w:rsidRPr="00EC2764">
        <w:rPr>
          <w:rFonts w:ascii="Times New Roman" w:hAnsi="Times New Roman" w:cs="Times New Roman"/>
        </w:rPr>
        <w:t>features and characteristics of a small area of an image or can describe an entire image. A feature can take many forms such as average density, centroid (</w:t>
      </w:r>
      <w:r w:rsidR="000D0F71" w:rsidRPr="00EC2764">
        <w:rPr>
          <w:rFonts w:ascii="Times New Roman" w:hAnsi="Times New Roman" w:cs="Times New Roman"/>
        </w:rPr>
        <w:t>centre</w:t>
      </w:r>
      <w:r w:rsidR="0053777F" w:rsidRPr="00EC2764">
        <w:rPr>
          <w:rFonts w:ascii="Times New Roman" w:hAnsi="Times New Roman" w:cs="Times New Roman"/>
        </w:rPr>
        <w:t xml:space="preserve"> of </w:t>
      </w:r>
      <w:r w:rsidR="006B272A" w:rsidRPr="00EC2764">
        <w:rPr>
          <w:rFonts w:ascii="Times New Roman" w:hAnsi="Times New Roman" w:cs="Times New Roman"/>
        </w:rPr>
        <w:t xml:space="preserve">the </w:t>
      </w:r>
      <w:r w:rsidR="0053777F" w:rsidRPr="00EC2764">
        <w:rPr>
          <w:rFonts w:ascii="Times New Roman" w:hAnsi="Times New Roman" w:cs="Times New Roman"/>
        </w:rPr>
        <w:t xml:space="preserve">image where all medians intercept), </w:t>
      </w:r>
      <w:r w:rsidR="00AE222D" w:rsidRPr="00EC2764">
        <w:rPr>
          <w:rFonts w:ascii="Times New Roman" w:hAnsi="Times New Roman" w:cs="Times New Roman"/>
        </w:rPr>
        <w:t>pixel colour count, gradient magnitude and orientation.</w:t>
      </w:r>
      <w:r w:rsidR="00564753" w:rsidRPr="00EC2764">
        <w:rPr>
          <w:rFonts w:ascii="Times New Roman" w:hAnsi="Times New Roman" w:cs="Times New Roman"/>
        </w:rPr>
        <w:t xml:space="preserve"> </w:t>
      </w:r>
    </w:p>
    <w:p w14:paraId="38894077" w14:textId="60995C28" w:rsidR="006F61A9" w:rsidRPr="00EC2764" w:rsidRDefault="00AE222D" w:rsidP="008B6EF7">
      <w:pPr>
        <w:spacing w:line="240" w:lineRule="auto"/>
        <w:rPr>
          <w:rFonts w:ascii="Times New Roman" w:hAnsi="Times New Roman" w:cs="Times New Roman"/>
        </w:rPr>
      </w:pPr>
      <w:r w:rsidRPr="00EC2764">
        <w:rPr>
          <w:rFonts w:ascii="Times New Roman" w:hAnsi="Times New Roman" w:cs="Times New Roman"/>
        </w:rPr>
        <w:lastRenderedPageBreak/>
        <w:t xml:space="preserve">The feature vector produced by HOG in the aircraft recognition system contains </w:t>
      </w:r>
      <w:r w:rsidR="006B272A" w:rsidRPr="00EC2764">
        <w:rPr>
          <w:rFonts w:ascii="Times New Roman" w:hAnsi="Times New Roman" w:cs="Times New Roman"/>
        </w:rPr>
        <w:t xml:space="preserve">a </w:t>
      </w:r>
      <w:r w:rsidRPr="00EC2764">
        <w:rPr>
          <w:rFonts w:ascii="Times New Roman" w:hAnsi="Times New Roman" w:cs="Times New Roman"/>
        </w:rPr>
        <w:t xml:space="preserve">number of blocks per row, number of blocks per column, number of cells per row, number of cells per column and number of orientations and, </w:t>
      </w:r>
      <w:r w:rsidR="006B272A" w:rsidRPr="00EC2764">
        <w:rPr>
          <w:rFonts w:ascii="Times New Roman" w:hAnsi="Times New Roman" w:cs="Times New Roman"/>
        </w:rPr>
        <w:t xml:space="preserve">the </w:t>
      </w:r>
      <w:r w:rsidRPr="00EC2764">
        <w:rPr>
          <w:rFonts w:ascii="Times New Roman" w:hAnsi="Times New Roman" w:cs="Times New Roman"/>
        </w:rPr>
        <w:t>orientation of every cell processed.</w:t>
      </w:r>
      <w:r w:rsidR="00564753" w:rsidRPr="00EC2764">
        <w:rPr>
          <w:rFonts w:ascii="Times New Roman" w:hAnsi="Times New Roman" w:cs="Times New Roman"/>
        </w:rPr>
        <w:t xml:space="preserve"> Take an image with dimensions of 400x400px:</w:t>
      </w:r>
    </w:p>
    <w:tbl>
      <w:tblPr>
        <w:tblStyle w:val="TableGrid"/>
        <w:tblW w:w="0" w:type="auto"/>
        <w:tblLook w:val="04A0" w:firstRow="1" w:lastRow="0" w:firstColumn="1" w:lastColumn="0" w:noHBand="0" w:noVBand="1"/>
      </w:tblPr>
      <w:tblGrid>
        <w:gridCol w:w="2972"/>
        <w:gridCol w:w="3402"/>
        <w:gridCol w:w="2268"/>
      </w:tblGrid>
      <w:tr w:rsidR="006F61A9" w:rsidRPr="00EC2764" w14:paraId="6ACE97B1" w14:textId="77777777" w:rsidTr="006F61A9">
        <w:tc>
          <w:tcPr>
            <w:tcW w:w="2972" w:type="dxa"/>
          </w:tcPr>
          <w:p w14:paraId="2B1BFD5D" w14:textId="37971689" w:rsidR="006F61A9" w:rsidRPr="00EC2764" w:rsidRDefault="006F61A9" w:rsidP="008B6EF7">
            <w:pPr>
              <w:rPr>
                <w:rFonts w:ascii="Times New Roman" w:hAnsi="Times New Roman" w:cs="Times New Roman"/>
                <w:b/>
              </w:rPr>
            </w:pPr>
            <w:r w:rsidRPr="00EC2764">
              <w:rPr>
                <w:rFonts w:ascii="Times New Roman" w:hAnsi="Times New Roman" w:cs="Times New Roman"/>
                <w:b/>
              </w:rPr>
              <w:t>Image size: 400x 400px (RGB)</w:t>
            </w:r>
          </w:p>
        </w:tc>
        <w:tc>
          <w:tcPr>
            <w:tcW w:w="3402" w:type="dxa"/>
          </w:tcPr>
          <w:p w14:paraId="6BD394BA" w14:textId="753D501C" w:rsidR="006F61A9" w:rsidRPr="00EC2764" w:rsidRDefault="006F61A9" w:rsidP="008B6EF7">
            <w:pPr>
              <w:jc w:val="center"/>
              <w:rPr>
                <w:rFonts w:ascii="Times New Roman" w:hAnsi="Times New Roman" w:cs="Times New Roman"/>
                <w:b/>
              </w:rPr>
            </w:pPr>
            <w:r w:rsidRPr="00EC2764">
              <w:rPr>
                <w:rFonts w:ascii="Times New Roman" w:hAnsi="Times New Roman" w:cs="Times New Roman"/>
                <w:b/>
              </w:rPr>
              <w:t>Calculation</w:t>
            </w:r>
          </w:p>
        </w:tc>
        <w:tc>
          <w:tcPr>
            <w:tcW w:w="2268" w:type="dxa"/>
          </w:tcPr>
          <w:p w14:paraId="2EFD8966" w14:textId="312DC726" w:rsidR="006F61A9" w:rsidRPr="00EC2764" w:rsidRDefault="006F61A9" w:rsidP="008B6EF7">
            <w:pPr>
              <w:jc w:val="center"/>
              <w:rPr>
                <w:rFonts w:ascii="Times New Roman" w:hAnsi="Times New Roman" w:cs="Times New Roman"/>
                <w:b/>
              </w:rPr>
            </w:pPr>
            <w:r w:rsidRPr="00EC2764">
              <w:rPr>
                <w:rFonts w:ascii="Times New Roman" w:hAnsi="Times New Roman" w:cs="Times New Roman"/>
                <w:b/>
              </w:rPr>
              <w:t>Length</w:t>
            </w:r>
          </w:p>
        </w:tc>
      </w:tr>
      <w:tr w:rsidR="006F61A9" w:rsidRPr="00EC2764" w14:paraId="47A6E8F1" w14:textId="77777777" w:rsidTr="006F61A9">
        <w:tc>
          <w:tcPr>
            <w:tcW w:w="2972" w:type="dxa"/>
          </w:tcPr>
          <w:p w14:paraId="76F35117" w14:textId="4521ADF9" w:rsidR="006F61A9" w:rsidRPr="00EC2764" w:rsidRDefault="006F61A9" w:rsidP="008B6EF7">
            <w:pPr>
              <w:rPr>
                <w:rFonts w:ascii="Times New Roman" w:hAnsi="Times New Roman" w:cs="Times New Roman"/>
                <w:b/>
              </w:rPr>
            </w:pPr>
            <w:r w:rsidRPr="00EC2764">
              <w:rPr>
                <w:rFonts w:ascii="Times New Roman" w:hAnsi="Times New Roman" w:cs="Times New Roman"/>
                <w:b/>
              </w:rPr>
              <w:t>Image length flattened</w:t>
            </w:r>
          </w:p>
        </w:tc>
        <w:tc>
          <w:tcPr>
            <w:tcW w:w="3402" w:type="dxa"/>
          </w:tcPr>
          <w:p w14:paraId="6F7AE4A6" w14:textId="170E2948" w:rsidR="006F61A9" w:rsidRPr="00EC2764" w:rsidRDefault="006F61A9" w:rsidP="008B6EF7">
            <w:pPr>
              <w:jc w:val="center"/>
              <w:rPr>
                <w:rFonts w:ascii="Times New Roman" w:hAnsi="Times New Roman" w:cs="Times New Roman"/>
              </w:rPr>
            </w:pPr>
            <w:r w:rsidRPr="00EC2764">
              <w:rPr>
                <w:rFonts w:ascii="Times New Roman" w:hAnsi="Times New Roman" w:cs="Times New Roman"/>
              </w:rPr>
              <w:t>(400x400)x3</w:t>
            </w:r>
          </w:p>
        </w:tc>
        <w:tc>
          <w:tcPr>
            <w:tcW w:w="2268" w:type="dxa"/>
          </w:tcPr>
          <w:p w14:paraId="58A2B9E7" w14:textId="0C563F12" w:rsidR="006F61A9" w:rsidRPr="00EC2764" w:rsidRDefault="006F61A9" w:rsidP="008B6EF7">
            <w:pPr>
              <w:jc w:val="center"/>
              <w:rPr>
                <w:rFonts w:ascii="Times New Roman" w:hAnsi="Times New Roman" w:cs="Times New Roman"/>
              </w:rPr>
            </w:pPr>
            <w:r w:rsidRPr="00EC2764">
              <w:rPr>
                <w:rFonts w:ascii="Times New Roman" w:hAnsi="Times New Roman" w:cs="Times New Roman"/>
              </w:rPr>
              <w:t>480000</w:t>
            </w:r>
          </w:p>
        </w:tc>
      </w:tr>
      <w:tr w:rsidR="006F61A9" w:rsidRPr="00EC2764" w14:paraId="0CBC2B6E" w14:textId="77777777" w:rsidTr="006F61A9">
        <w:tc>
          <w:tcPr>
            <w:tcW w:w="2972" w:type="dxa"/>
          </w:tcPr>
          <w:p w14:paraId="69434AC7" w14:textId="62168C6A" w:rsidR="006F61A9" w:rsidRPr="00EC2764" w:rsidRDefault="006F61A9" w:rsidP="008B6EF7">
            <w:pPr>
              <w:rPr>
                <w:rFonts w:ascii="Times New Roman" w:hAnsi="Times New Roman" w:cs="Times New Roman"/>
                <w:b/>
              </w:rPr>
            </w:pPr>
            <w:r w:rsidRPr="00EC2764">
              <w:rPr>
                <w:rFonts w:ascii="Times New Roman" w:hAnsi="Times New Roman" w:cs="Times New Roman"/>
                <w:b/>
              </w:rPr>
              <w:t xml:space="preserve">Feature </w:t>
            </w:r>
            <w:r w:rsidR="00F350B7" w:rsidRPr="00EC2764">
              <w:rPr>
                <w:rFonts w:ascii="Times New Roman" w:hAnsi="Times New Roman" w:cs="Times New Roman"/>
                <w:b/>
              </w:rPr>
              <w:t>Vector</w:t>
            </w:r>
          </w:p>
        </w:tc>
        <w:tc>
          <w:tcPr>
            <w:tcW w:w="3402" w:type="dxa"/>
          </w:tcPr>
          <w:p w14:paraId="55989D57" w14:textId="4FBF9710" w:rsidR="006F61A9" w:rsidRPr="00EC2764" w:rsidRDefault="006F61A9" w:rsidP="008B6EF7">
            <w:pPr>
              <w:jc w:val="center"/>
              <w:rPr>
                <w:rFonts w:ascii="Times New Roman" w:hAnsi="Times New Roman" w:cs="Times New Roman"/>
              </w:rPr>
            </w:pPr>
            <w:r w:rsidRPr="00EC2764">
              <w:rPr>
                <w:rFonts w:ascii="Times New Roman" w:hAnsi="Times New Roman" w:cs="Times New Roman"/>
              </w:rPr>
              <w:t>(400x400)/16</w:t>
            </w:r>
          </w:p>
        </w:tc>
        <w:tc>
          <w:tcPr>
            <w:tcW w:w="2268" w:type="dxa"/>
          </w:tcPr>
          <w:p w14:paraId="5AD905C5" w14:textId="444E2402" w:rsidR="006F61A9" w:rsidRPr="00EC2764" w:rsidRDefault="006F61A9" w:rsidP="008B6EF7">
            <w:pPr>
              <w:jc w:val="center"/>
              <w:rPr>
                <w:rFonts w:ascii="Times New Roman" w:hAnsi="Times New Roman" w:cs="Times New Roman"/>
              </w:rPr>
            </w:pPr>
            <w:r w:rsidRPr="00EC2764">
              <w:rPr>
                <w:rFonts w:ascii="Times New Roman" w:hAnsi="Times New Roman" w:cs="Times New Roman"/>
              </w:rPr>
              <w:t>10000</w:t>
            </w:r>
          </w:p>
        </w:tc>
      </w:tr>
      <w:tr w:rsidR="006F61A9" w:rsidRPr="00EC2764" w14:paraId="3683C568" w14:textId="77777777" w:rsidTr="006F61A9">
        <w:tc>
          <w:tcPr>
            <w:tcW w:w="2972" w:type="dxa"/>
          </w:tcPr>
          <w:p w14:paraId="4ED35305" w14:textId="5BDDE223" w:rsidR="006F61A9" w:rsidRPr="00EC2764" w:rsidRDefault="006F61A9" w:rsidP="008B6EF7">
            <w:pPr>
              <w:rPr>
                <w:rFonts w:ascii="Times New Roman" w:hAnsi="Times New Roman" w:cs="Times New Roman"/>
                <w:b/>
              </w:rPr>
            </w:pPr>
            <w:r w:rsidRPr="00EC2764">
              <w:rPr>
                <w:rFonts w:ascii="Times New Roman" w:hAnsi="Times New Roman" w:cs="Times New Roman"/>
                <w:b/>
              </w:rPr>
              <w:t>Percentage difference</w:t>
            </w:r>
          </w:p>
        </w:tc>
        <w:tc>
          <w:tcPr>
            <w:tcW w:w="3402" w:type="dxa"/>
          </w:tcPr>
          <w:p w14:paraId="1C24CEE5" w14:textId="0481F0ED" w:rsidR="006F61A9" w:rsidRPr="00EC2764" w:rsidRDefault="006F61A9" w:rsidP="008B6EF7">
            <w:pPr>
              <w:jc w:val="center"/>
              <w:rPr>
                <w:rFonts w:ascii="Times New Roman" w:hAnsi="Times New Roman" w:cs="Times New Roman"/>
              </w:rPr>
            </w:pPr>
            <w:r w:rsidRPr="00EC2764">
              <w:rPr>
                <w:rFonts w:ascii="Times New Roman" w:hAnsi="Times New Roman" w:cs="Times New Roman"/>
              </w:rPr>
              <w:t>(480000-10000)/480000*100</w:t>
            </w:r>
          </w:p>
        </w:tc>
        <w:tc>
          <w:tcPr>
            <w:tcW w:w="2268" w:type="dxa"/>
          </w:tcPr>
          <w:p w14:paraId="4B21E621" w14:textId="5D1B0305" w:rsidR="006F61A9" w:rsidRPr="00EC2764" w:rsidRDefault="000D0F71" w:rsidP="008B6EF7">
            <w:pPr>
              <w:jc w:val="center"/>
              <w:rPr>
                <w:rFonts w:ascii="Times New Roman" w:hAnsi="Times New Roman" w:cs="Times New Roman"/>
              </w:rPr>
            </w:pPr>
            <w:r w:rsidRPr="00EC2764">
              <w:rPr>
                <w:rFonts w:ascii="Times New Roman" w:hAnsi="Times New Roman" w:cs="Times New Roman"/>
              </w:rPr>
              <w:t>-97% (470000)</w:t>
            </w:r>
          </w:p>
        </w:tc>
      </w:tr>
    </w:tbl>
    <w:p w14:paraId="32C992DC" w14:textId="560C7A81" w:rsidR="006F61A9" w:rsidRPr="00EC2764" w:rsidRDefault="006F61A9" w:rsidP="008B6EF7">
      <w:pPr>
        <w:spacing w:line="240" w:lineRule="auto"/>
        <w:rPr>
          <w:rFonts w:ascii="Times New Roman" w:hAnsi="Times New Roman" w:cs="Times New Roman"/>
        </w:rPr>
      </w:pPr>
    </w:p>
    <w:p w14:paraId="37C4936F" w14:textId="33F885BB" w:rsidR="000D0F71" w:rsidRPr="00EC2764" w:rsidRDefault="000D0F71" w:rsidP="008B6EF7">
      <w:pPr>
        <w:spacing w:line="240" w:lineRule="auto"/>
        <w:rPr>
          <w:rFonts w:ascii="Times New Roman" w:hAnsi="Times New Roman" w:cs="Times New Roman"/>
        </w:rPr>
      </w:pPr>
      <w:r w:rsidRPr="00EC2764">
        <w:rPr>
          <w:rFonts w:ascii="Times New Roman" w:hAnsi="Times New Roman" w:cs="Times New Roman"/>
        </w:rPr>
        <w:t>By applying the HOG algorithm before training, we can not only reduce the amount of information passed</w:t>
      </w:r>
      <w:r w:rsidR="00D02AFA" w:rsidRPr="00EC2764">
        <w:rPr>
          <w:rFonts w:ascii="Times New Roman" w:hAnsi="Times New Roman" w:cs="Times New Roman"/>
        </w:rPr>
        <w:t xml:space="preserve"> to the SVM by roughly </w:t>
      </w:r>
      <w:r w:rsidRPr="00EC2764">
        <w:rPr>
          <w:rFonts w:ascii="Times New Roman" w:hAnsi="Times New Roman" w:cs="Times New Roman"/>
        </w:rPr>
        <w:t>97% but</w:t>
      </w:r>
      <w:r w:rsidR="00044AFB" w:rsidRPr="00EC2764">
        <w:rPr>
          <w:rFonts w:ascii="Times New Roman" w:hAnsi="Times New Roman" w:cs="Times New Roman"/>
        </w:rPr>
        <w:t xml:space="preserve"> also</w:t>
      </w:r>
      <w:r w:rsidRPr="00EC2764">
        <w:rPr>
          <w:rFonts w:ascii="Times New Roman" w:hAnsi="Times New Roman" w:cs="Times New Roman"/>
        </w:rPr>
        <w:t xml:space="preserve"> </w:t>
      </w:r>
      <w:r w:rsidR="00D02AFA" w:rsidRPr="00EC2764">
        <w:rPr>
          <w:rFonts w:ascii="Times New Roman" w:hAnsi="Times New Roman" w:cs="Times New Roman"/>
        </w:rPr>
        <w:t>increase the</w:t>
      </w:r>
      <w:r w:rsidRPr="00EC2764">
        <w:rPr>
          <w:rFonts w:ascii="Times New Roman" w:hAnsi="Times New Roman" w:cs="Times New Roman"/>
        </w:rPr>
        <w:t xml:space="preserve"> accuracy of the data passed to it. This plays a large part in computational comp</w:t>
      </w:r>
      <w:r w:rsidR="00D02AFA" w:rsidRPr="00EC2764">
        <w:rPr>
          <w:rFonts w:ascii="Times New Roman" w:hAnsi="Times New Roman" w:cs="Times New Roman"/>
        </w:rPr>
        <w:t>lexity as the training and classification of a single image is 4</w:t>
      </w:r>
      <w:r w:rsidR="00221AD9" w:rsidRPr="00EC2764">
        <w:rPr>
          <w:rFonts w:ascii="Times New Roman" w:hAnsi="Times New Roman" w:cs="Times New Roman"/>
        </w:rPr>
        <w:t>7</w:t>
      </w:r>
      <w:r w:rsidR="00D02AFA" w:rsidRPr="00EC2764">
        <w:rPr>
          <w:rFonts w:ascii="Times New Roman" w:hAnsi="Times New Roman" w:cs="Times New Roman"/>
        </w:rPr>
        <w:t xml:space="preserve"> times faster</w:t>
      </w:r>
      <w:r w:rsidR="00221AD9" w:rsidRPr="00EC2764">
        <w:rPr>
          <w:rFonts w:ascii="Times New Roman" w:hAnsi="Times New Roman" w:cs="Times New Roman"/>
        </w:rPr>
        <w:t xml:space="preserve">. </w:t>
      </w:r>
      <w:r w:rsidR="00F350B7" w:rsidRPr="00EC2764">
        <w:rPr>
          <w:rFonts w:ascii="Times New Roman" w:hAnsi="Times New Roman" w:cs="Times New Roman"/>
        </w:rPr>
        <w:t>Figure 4 shows the difference between an aircraft and ground feature vector.</w:t>
      </w:r>
    </w:p>
    <w:p w14:paraId="5CFF7FCF" w14:textId="77777777" w:rsidR="00D02AFA" w:rsidRPr="00EC2764" w:rsidRDefault="00D02AFA" w:rsidP="008B6EF7">
      <w:pPr>
        <w:keepNext/>
        <w:spacing w:line="240" w:lineRule="auto"/>
        <w:rPr>
          <w:rFonts w:ascii="Times New Roman" w:hAnsi="Times New Roman" w:cs="Times New Roman"/>
        </w:rPr>
      </w:pPr>
      <w:r w:rsidRPr="00EC2764">
        <w:rPr>
          <w:rFonts w:ascii="Times New Roman" w:hAnsi="Times New Roman" w:cs="Times New Roman"/>
          <w:noProof/>
          <w:lang w:eastAsia="en-GB"/>
        </w:rPr>
        <w:drawing>
          <wp:inline distT="0" distB="0" distL="0" distR="0" wp14:anchorId="208CF11C" wp14:editId="5A0A8B39">
            <wp:extent cx="5598790" cy="2992370"/>
            <wp:effectExtent l="0" t="0" r="2540" b="0"/>
            <wp:docPr id="10" name="Picture 8" descr="A screenshot of a computer&#10;&#10;Description automatically generated">
              <a:extLst xmlns:a="http://schemas.openxmlformats.org/drawingml/2006/main">
                <a:ext uri="{FF2B5EF4-FFF2-40B4-BE49-F238E27FC236}">
                  <a16:creationId xmlns:a16="http://schemas.microsoft.com/office/drawing/2014/main" id="{2E8C2F0D-CE39-44B5-865F-7DA3759E5B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omputer&#10;&#10;Description automatically generated">
                      <a:extLst>
                        <a:ext uri="{FF2B5EF4-FFF2-40B4-BE49-F238E27FC236}">
                          <a16:creationId xmlns:a16="http://schemas.microsoft.com/office/drawing/2014/main" id="{2E8C2F0D-CE39-44B5-865F-7DA3759E5B85}"/>
                        </a:ext>
                      </a:extLst>
                    </pic:cNvPr>
                    <pic:cNvPicPr>
                      <a:picLocks noChangeAspect="1"/>
                    </pic:cNvPicPr>
                  </pic:nvPicPr>
                  <pic:blipFill rotWithShape="1">
                    <a:blip r:embed="rId19">
                      <a:extLst>
                        <a:ext uri="{28A0092B-C50C-407E-A947-70E740481C1C}">
                          <a14:useLocalDpi xmlns:a14="http://schemas.microsoft.com/office/drawing/2010/main" val="0"/>
                        </a:ext>
                      </a:extLst>
                    </a:blip>
                    <a:srcRect l="7253" t="7873" r="7891" b="4332"/>
                    <a:stretch/>
                  </pic:blipFill>
                  <pic:spPr>
                    <a:xfrm>
                      <a:off x="0" y="0"/>
                      <a:ext cx="5598790" cy="2992370"/>
                    </a:xfrm>
                    <a:prstGeom prst="rect">
                      <a:avLst/>
                    </a:prstGeom>
                  </pic:spPr>
                </pic:pic>
              </a:graphicData>
            </a:graphic>
          </wp:inline>
        </w:drawing>
      </w:r>
    </w:p>
    <w:p w14:paraId="3C6CAC2F" w14:textId="27CA00AF" w:rsidR="00252BB0" w:rsidRPr="00EC2764" w:rsidRDefault="00D02AFA" w:rsidP="008B6EF7">
      <w:pPr>
        <w:pStyle w:val="Caption"/>
        <w:rPr>
          <w:rFonts w:ascii="Times New Roman" w:hAnsi="Times New Roman" w:cs="Times New Roman"/>
        </w:rPr>
      </w:pPr>
      <w:bookmarkStart w:id="85" w:name="_Ref7117726"/>
      <w:bookmarkStart w:id="86" w:name="_Toc6934697"/>
      <w:r w:rsidRPr="00EC2764">
        <w:rPr>
          <w:rFonts w:ascii="Times New Roman" w:hAnsi="Times New Roman" w:cs="Times New Roman"/>
        </w:rPr>
        <w:t xml:space="preserve">Figure </w:t>
      </w:r>
      <w:r w:rsidR="00BD0F19" w:rsidRPr="00EC2764">
        <w:rPr>
          <w:rFonts w:ascii="Times New Roman" w:hAnsi="Times New Roman" w:cs="Times New Roman"/>
        </w:rPr>
        <w:fldChar w:fldCharType="begin"/>
      </w:r>
      <w:r w:rsidR="00BD0F19" w:rsidRPr="00EC2764">
        <w:rPr>
          <w:rFonts w:ascii="Times New Roman" w:hAnsi="Times New Roman" w:cs="Times New Roman"/>
        </w:rPr>
        <w:instrText xml:space="preserve"> SEQ Figure \* ARABIC </w:instrText>
      </w:r>
      <w:r w:rsidR="00BD0F19" w:rsidRPr="00EC2764">
        <w:rPr>
          <w:rFonts w:ascii="Times New Roman" w:hAnsi="Times New Roman" w:cs="Times New Roman"/>
        </w:rPr>
        <w:fldChar w:fldCharType="separate"/>
      </w:r>
      <w:r w:rsidR="00A47075" w:rsidRPr="00EC2764">
        <w:rPr>
          <w:rFonts w:ascii="Times New Roman" w:hAnsi="Times New Roman" w:cs="Times New Roman"/>
          <w:noProof/>
        </w:rPr>
        <w:t>5</w:t>
      </w:r>
      <w:r w:rsidR="00BD0F19" w:rsidRPr="00EC2764">
        <w:rPr>
          <w:rFonts w:ascii="Times New Roman" w:hAnsi="Times New Roman" w:cs="Times New Roman"/>
          <w:noProof/>
        </w:rPr>
        <w:fldChar w:fldCharType="end"/>
      </w:r>
      <w:bookmarkEnd w:id="85"/>
      <w:r w:rsidRPr="00EC2764">
        <w:rPr>
          <w:rFonts w:ascii="Times New Roman" w:hAnsi="Times New Roman" w:cs="Times New Roman"/>
        </w:rPr>
        <w:t xml:space="preserve">: </w:t>
      </w:r>
      <w:r w:rsidR="007D63C4" w:rsidRPr="00EC2764">
        <w:rPr>
          <w:rFonts w:ascii="Times New Roman" w:hAnsi="Times New Roman" w:cs="Times New Roman"/>
        </w:rPr>
        <w:t>Visual representation of a g</w:t>
      </w:r>
      <w:r w:rsidRPr="00EC2764">
        <w:rPr>
          <w:rFonts w:ascii="Times New Roman" w:hAnsi="Times New Roman" w:cs="Times New Roman"/>
        </w:rPr>
        <w:t xml:space="preserve">round feature </w:t>
      </w:r>
      <w:r w:rsidR="00F350B7" w:rsidRPr="00EC2764">
        <w:rPr>
          <w:rFonts w:ascii="Times New Roman" w:hAnsi="Times New Roman" w:cs="Times New Roman"/>
        </w:rPr>
        <w:t>vector</w:t>
      </w:r>
      <w:r w:rsidR="007D63C4" w:rsidRPr="00EC2764">
        <w:rPr>
          <w:rFonts w:ascii="Times New Roman" w:hAnsi="Times New Roman" w:cs="Times New Roman"/>
        </w:rPr>
        <w:t xml:space="preserve"> (Red) and an a</w:t>
      </w:r>
      <w:r w:rsidRPr="00EC2764">
        <w:rPr>
          <w:rFonts w:ascii="Times New Roman" w:hAnsi="Times New Roman" w:cs="Times New Roman"/>
        </w:rPr>
        <w:t xml:space="preserve">ircraft feature </w:t>
      </w:r>
      <w:r w:rsidR="00F350B7" w:rsidRPr="00EC2764">
        <w:rPr>
          <w:rFonts w:ascii="Times New Roman" w:hAnsi="Times New Roman" w:cs="Times New Roman"/>
        </w:rPr>
        <w:t>vector</w:t>
      </w:r>
      <w:r w:rsidRPr="00EC2764">
        <w:rPr>
          <w:rFonts w:ascii="Times New Roman" w:hAnsi="Times New Roman" w:cs="Times New Roman"/>
        </w:rPr>
        <w:t xml:space="preserve"> (Blue)</w:t>
      </w:r>
      <w:bookmarkEnd w:id="86"/>
      <w:r w:rsidR="00216768" w:rsidRPr="00EC2764">
        <w:rPr>
          <w:rFonts w:ascii="Times New Roman" w:hAnsi="Times New Roman" w:cs="Times New Roman"/>
        </w:rPr>
        <w:t xml:space="preserve"> </w:t>
      </w:r>
    </w:p>
    <w:p w14:paraId="76A5E8A6" w14:textId="5B28EAC3" w:rsidR="00C9276C" w:rsidRPr="00EC2764" w:rsidRDefault="008D0A13" w:rsidP="008B6EF7">
      <w:pPr>
        <w:spacing w:line="240" w:lineRule="auto"/>
        <w:rPr>
          <w:rFonts w:ascii="Times New Roman" w:eastAsiaTheme="majorEastAsia" w:hAnsi="Times New Roman" w:cs="Times New Roman"/>
          <w:color w:val="2F5496" w:themeColor="accent1" w:themeShade="BF"/>
          <w:sz w:val="26"/>
          <w:szCs w:val="26"/>
        </w:rPr>
      </w:pPr>
      <w:r w:rsidRPr="00EC2764">
        <w:rPr>
          <w:rFonts w:ascii="Times New Roman" w:hAnsi="Times New Roman" w:cs="Times New Roman"/>
        </w:rPr>
        <w:fldChar w:fldCharType="begin"/>
      </w:r>
      <w:r w:rsidRPr="00EC2764">
        <w:rPr>
          <w:rFonts w:ascii="Times New Roman" w:hAnsi="Times New Roman" w:cs="Times New Roman"/>
        </w:rPr>
        <w:instrText xml:space="preserve"> REF _Ref7117726 \h </w:instrText>
      </w:r>
      <w:r w:rsidRPr="00EC2764">
        <w:rPr>
          <w:rFonts w:ascii="Times New Roman" w:hAnsi="Times New Roman" w:cs="Times New Roman"/>
        </w:rPr>
      </w:r>
      <w:r w:rsidR="00EC2764" w:rsidRPr="00EC2764">
        <w:rPr>
          <w:rFonts w:ascii="Times New Roman" w:hAnsi="Times New Roman" w:cs="Times New Roman"/>
        </w:rPr>
        <w:instrText xml:space="preserve"> \* MERGEFORMAT </w:instrText>
      </w:r>
      <w:r w:rsidRPr="00EC2764">
        <w:rPr>
          <w:rFonts w:ascii="Times New Roman" w:hAnsi="Times New Roman" w:cs="Times New Roman"/>
        </w:rPr>
        <w:fldChar w:fldCharType="separate"/>
      </w:r>
      <w:r w:rsidR="00A47075" w:rsidRPr="00EC2764">
        <w:rPr>
          <w:rFonts w:ascii="Times New Roman" w:hAnsi="Times New Roman" w:cs="Times New Roman"/>
        </w:rPr>
        <w:t xml:space="preserve">Figure </w:t>
      </w:r>
      <w:r w:rsidR="00A47075" w:rsidRPr="00EC2764">
        <w:rPr>
          <w:rFonts w:ascii="Times New Roman" w:hAnsi="Times New Roman" w:cs="Times New Roman"/>
          <w:noProof/>
        </w:rPr>
        <w:t>5</w:t>
      </w:r>
      <w:r w:rsidRPr="00EC2764">
        <w:rPr>
          <w:rFonts w:ascii="Times New Roman" w:hAnsi="Times New Roman" w:cs="Times New Roman"/>
        </w:rPr>
        <w:fldChar w:fldCharType="end"/>
      </w:r>
      <w:r w:rsidRPr="00EC2764">
        <w:rPr>
          <w:rFonts w:ascii="Times New Roman" w:hAnsi="Times New Roman" w:cs="Times New Roman"/>
        </w:rPr>
        <w:t xml:space="preserve"> </w:t>
      </w:r>
      <w:r w:rsidR="0041273C" w:rsidRPr="00EC2764">
        <w:rPr>
          <w:rFonts w:ascii="Times New Roman" w:hAnsi="Times New Roman" w:cs="Times New Roman"/>
        </w:rPr>
        <w:t>shows how the feature vectors obtained from HOG pre-processing vary dependant on the input image. The red points show that a ground image has quite a flat and consistent distribution of features as there are</w:t>
      </w:r>
      <w:r w:rsidRPr="00EC2764">
        <w:rPr>
          <w:rFonts w:ascii="Times New Roman" w:hAnsi="Times New Roman" w:cs="Times New Roman"/>
        </w:rPr>
        <w:t xml:space="preserve"> no</w:t>
      </w:r>
      <w:r w:rsidR="0041273C" w:rsidRPr="00EC2764">
        <w:rPr>
          <w:rFonts w:ascii="Times New Roman" w:hAnsi="Times New Roman" w:cs="Times New Roman"/>
        </w:rPr>
        <w:t xml:space="preserve">t many changes to gradient orientation. The blue points highlight the </w:t>
      </w:r>
      <w:r w:rsidR="006B272A" w:rsidRPr="00EC2764">
        <w:rPr>
          <w:rFonts w:ascii="Times New Roman" w:hAnsi="Times New Roman" w:cs="Times New Roman"/>
        </w:rPr>
        <w:t>number</w:t>
      </w:r>
      <w:r w:rsidR="0041273C" w:rsidRPr="00EC2764">
        <w:rPr>
          <w:rFonts w:ascii="Times New Roman" w:hAnsi="Times New Roman" w:cs="Times New Roman"/>
        </w:rPr>
        <w:t xml:space="preserve"> of c</w:t>
      </w:r>
      <w:r w:rsidR="008B0F0B" w:rsidRPr="00EC2764">
        <w:rPr>
          <w:rFonts w:ascii="Times New Roman" w:hAnsi="Times New Roman" w:cs="Times New Roman"/>
        </w:rPr>
        <w:t>hanges to gradient orientation there are in a</w:t>
      </w:r>
      <w:r w:rsidRPr="00EC2764">
        <w:rPr>
          <w:rFonts w:ascii="Times New Roman" w:hAnsi="Times New Roman" w:cs="Times New Roman"/>
        </w:rPr>
        <w:t xml:space="preserve">n </w:t>
      </w:r>
      <w:r w:rsidR="008B0F0B" w:rsidRPr="00EC2764">
        <w:rPr>
          <w:rFonts w:ascii="Times New Roman" w:hAnsi="Times New Roman" w:cs="Times New Roman"/>
        </w:rPr>
        <w:t>image</w:t>
      </w:r>
      <w:r w:rsidRPr="00EC2764">
        <w:rPr>
          <w:rFonts w:ascii="Times New Roman" w:hAnsi="Times New Roman" w:cs="Times New Roman"/>
        </w:rPr>
        <w:t xml:space="preserve"> of an aircraft</w:t>
      </w:r>
      <w:r w:rsidR="008B0F0B" w:rsidRPr="00EC2764">
        <w:rPr>
          <w:rFonts w:ascii="Times New Roman" w:hAnsi="Times New Roman" w:cs="Times New Roman"/>
        </w:rPr>
        <w:t>. From this information, it can be predicted that high amounts of change to gradient orientation in an image point</w:t>
      </w:r>
      <w:r w:rsidRPr="00EC2764">
        <w:rPr>
          <w:rFonts w:ascii="Times New Roman" w:hAnsi="Times New Roman" w:cs="Times New Roman"/>
        </w:rPr>
        <w:t>s</w:t>
      </w:r>
      <w:r w:rsidR="008B0F0B" w:rsidRPr="00EC2764">
        <w:rPr>
          <w:rFonts w:ascii="Times New Roman" w:hAnsi="Times New Roman" w:cs="Times New Roman"/>
        </w:rPr>
        <w:t xml:space="preserve"> to the image being classified as an aircraft. </w:t>
      </w:r>
      <w:r w:rsidR="00C9276C" w:rsidRPr="00EC2764">
        <w:rPr>
          <w:rFonts w:ascii="Times New Roman" w:hAnsi="Times New Roman" w:cs="Times New Roman"/>
        </w:rPr>
        <w:br w:type="page"/>
      </w:r>
    </w:p>
    <w:p w14:paraId="6205B73E" w14:textId="6D12DB32" w:rsidR="0019734A" w:rsidRPr="00EC2764" w:rsidRDefault="009D6DD5" w:rsidP="009D6DD5">
      <w:pPr>
        <w:pStyle w:val="Heading2"/>
        <w:spacing w:line="240" w:lineRule="auto"/>
        <w:rPr>
          <w:rFonts w:ascii="Times New Roman" w:hAnsi="Times New Roman" w:cs="Times New Roman"/>
        </w:rPr>
      </w:pPr>
      <w:bookmarkStart w:id="87" w:name="_Ref7026976"/>
      <w:bookmarkStart w:id="88" w:name="_Ref7026982"/>
      <w:bookmarkStart w:id="89" w:name="_Ref7026997"/>
      <w:bookmarkStart w:id="90" w:name="_Ref7027003"/>
      <w:bookmarkStart w:id="91" w:name="_Toc7133845"/>
      <w:r w:rsidRPr="00EC2764">
        <w:rPr>
          <w:rFonts w:ascii="Times New Roman" w:hAnsi="Times New Roman" w:cs="Times New Roman"/>
        </w:rPr>
        <w:lastRenderedPageBreak/>
        <w:t xml:space="preserve">2.5 </w:t>
      </w:r>
      <w:r w:rsidR="00424290" w:rsidRPr="00EC2764">
        <w:rPr>
          <w:rFonts w:ascii="Times New Roman" w:hAnsi="Times New Roman" w:cs="Times New Roman"/>
        </w:rPr>
        <w:t>Machine learning</w:t>
      </w:r>
      <w:bookmarkEnd w:id="87"/>
      <w:bookmarkEnd w:id="88"/>
      <w:bookmarkEnd w:id="89"/>
      <w:bookmarkEnd w:id="90"/>
      <w:bookmarkEnd w:id="91"/>
    </w:p>
    <w:p w14:paraId="78F8B680" w14:textId="7D0A499C" w:rsidR="0043080A" w:rsidRPr="00EC2764" w:rsidRDefault="00EC1EFB" w:rsidP="008B6EF7">
      <w:pPr>
        <w:spacing w:line="240" w:lineRule="auto"/>
        <w:rPr>
          <w:rFonts w:ascii="Times New Roman" w:hAnsi="Times New Roman" w:cs="Times New Roman"/>
        </w:rPr>
      </w:pPr>
      <w:r w:rsidRPr="00EC2764">
        <w:rPr>
          <w:rFonts w:ascii="Times New Roman" w:hAnsi="Times New Roman" w:cs="Times New Roman"/>
        </w:rPr>
        <w:t>This chapter explains the machine learning techniques used during this project to classify images of aircraft and ground.</w:t>
      </w:r>
    </w:p>
    <w:p w14:paraId="0E7701B6" w14:textId="375D3BE0" w:rsidR="00811CBA" w:rsidRPr="00EC2764" w:rsidRDefault="00DB0515" w:rsidP="008B6EF7">
      <w:pPr>
        <w:spacing w:line="240" w:lineRule="auto"/>
        <w:rPr>
          <w:rFonts w:ascii="Times New Roman" w:hAnsi="Times New Roman" w:cs="Times New Roman"/>
        </w:rPr>
      </w:pPr>
      <w:r w:rsidRPr="00EC2764">
        <w:rPr>
          <w:rFonts w:ascii="Times New Roman" w:hAnsi="Times New Roman" w:cs="Times New Roman"/>
        </w:rPr>
        <w:t xml:space="preserve">Machine learning is an application of Artificial intelligence that allows </w:t>
      </w:r>
      <w:r w:rsidR="006B272A" w:rsidRPr="00EC2764">
        <w:rPr>
          <w:rFonts w:ascii="Times New Roman" w:hAnsi="Times New Roman" w:cs="Times New Roman"/>
        </w:rPr>
        <w:t xml:space="preserve">the </w:t>
      </w:r>
      <w:r w:rsidRPr="00EC2764">
        <w:rPr>
          <w:rFonts w:ascii="Times New Roman" w:hAnsi="Times New Roman" w:cs="Times New Roman"/>
        </w:rPr>
        <w:t xml:space="preserve">computer to automatically learn and improve using statistical models, algorithms and access to data without explicit programming. </w:t>
      </w:r>
      <w:r w:rsidR="00811CBA" w:rsidRPr="00EC2764">
        <w:rPr>
          <w:rFonts w:ascii="Times New Roman" w:hAnsi="Times New Roman" w:cs="Times New Roman"/>
        </w:rPr>
        <w:t>Machine learning has multiple processes</w:t>
      </w:r>
      <w:r w:rsidR="008D0A13" w:rsidRPr="00EC2764">
        <w:rPr>
          <w:rFonts w:ascii="Times New Roman" w:hAnsi="Times New Roman" w:cs="Times New Roman"/>
        </w:rPr>
        <w:t xml:space="preserve"> with</w:t>
      </w:r>
      <w:r w:rsidR="00811CBA" w:rsidRPr="00EC2764">
        <w:rPr>
          <w:rFonts w:ascii="Times New Roman" w:hAnsi="Times New Roman" w:cs="Times New Roman"/>
        </w:rPr>
        <w:t xml:space="preserve"> the first being training. Training data is provided to the </w:t>
      </w:r>
      <w:r w:rsidR="008D0A13" w:rsidRPr="00EC2764">
        <w:rPr>
          <w:rFonts w:ascii="Times New Roman" w:hAnsi="Times New Roman" w:cs="Times New Roman"/>
        </w:rPr>
        <w:t xml:space="preserve">ML </w:t>
      </w:r>
      <w:r w:rsidR="00811CBA" w:rsidRPr="00EC2764">
        <w:rPr>
          <w:rFonts w:ascii="Times New Roman" w:hAnsi="Times New Roman" w:cs="Times New Roman"/>
        </w:rPr>
        <w:t>model so it can observe the data and look for patterns. The more data fed to a model, the greater the understanding thus increase in accuracy. However, to get accurate and reliable results</w:t>
      </w:r>
      <w:r w:rsidR="006B272A" w:rsidRPr="00EC2764">
        <w:rPr>
          <w:rFonts w:ascii="Times New Roman" w:hAnsi="Times New Roman" w:cs="Times New Roman"/>
        </w:rPr>
        <w:t>,</w:t>
      </w:r>
      <w:r w:rsidR="00811CBA" w:rsidRPr="00EC2764">
        <w:rPr>
          <w:rFonts w:ascii="Times New Roman" w:hAnsi="Times New Roman" w:cs="Times New Roman"/>
        </w:rPr>
        <w:t xml:space="preserve"> the ML model must be passed reliable data</w:t>
      </w:r>
      <w:r w:rsidR="006B272A" w:rsidRPr="00EC2764">
        <w:rPr>
          <w:rFonts w:ascii="Times New Roman" w:hAnsi="Times New Roman" w:cs="Times New Roman"/>
        </w:rPr>
        <w:t>;</w:t>
      </w:r>
      <w:r w:rsidR="00811CBA" w:rsidRPr="00EC2764">
        <w:rPr>
          <w:rFonts w:ascii="Times New Roman" w:hAnsi="Times New Roman" w:cs="Times New Roman"/>
        </w:rPr>
        <w:t xml:space="preserve"> otherwise</w:t>
      </w:r>
      <w:r w:rsidR="006B272A" w:rsidRPr="00EC2764">
        <w:rPr>
          <w:rFonts w:ascii="Times New Roman" w:hAnsi="Times New Roman" w:cs="Times New Roman"/>
        </w:rPr>
        <w:t>,</w:t>
      </w:r>
      <w:r w:rsidR="00811CBA" w:rsidRPr="00EC2764">
        <w:rPr>
          <w:rFonts w:ascii="Times New Roman" w:hAnsi="Times New Roman" w:cs="Times New Roman"/>
        </w:rPr>
        <w:t xml:space="preserve"> its ability to predict correctly will be greatly flawed.</w:t>
      </w:r>
    </w:p>
    <w:p w14:paraId="5F77CA21" w14:textId="49ED84BE" w:rsidR="00811CBA" w:rsidRPr="00EC2764" w:rsidRDefault="00811CBA" w:rsidP="008B6EF7">
      <w:pPr>
        <w:spacing w:line="240" w:lineRule="auto"/>
        <w:rPr>
          <w:rFonts w:ascii="Times New Roman" w:hAnsi="Times New Roman" w:cs="Times New Roman"/>
        </w:rPr>
      </w:pPr>
      <w:r w:rsidRPr="00EC2764">
        <w:rPr>
          <w:rFonts w:ascii="Times New Roman" w:hAnsi="Times New Roman" w:cs="Times New Roman"/>
        </w:rPr>
        <w:t xml:space="preserve">After the training stage is completed, the ML model can be passed test data. The model can evaluate the test data and return a prediction. In our case, </w:t>
      </w:r>
      <w:r w:rsidR="00561BFE" w:rsidRPr="00EC2764">
        <w:rPr>
          <w:rFonts w:ascii="Times New Roman" w:hAnsi="Times New Roman" w:cs="Times New Roman"/>
        </w:rPr>
        <w:t xml:space="preserve">the results determine </w:t>
      </w:r>
      <w:r w:rsidRPr="00EC2764">
        <w:rPr>
          <w:rFonts w:ascii="Times New Roman" w:hAnsi="Times New Roman" w:cs="Times New Roman"/>
        </w:rPr>
        <w:t xml:space="preserve">whether the image contains an aircraft or is purely ground. </w:t>
      </w:r>
      <w:r w:rsidR="009A40A1" w:rsidRPr="00EC2764">
        <w:rPr>
          <w:rFonts w:ascii="Times New Roman" w:hAnsi="Times New Roman" w:cs="Times New Roman"/>
        </w:rPr>
        <w:t xml:space="preserve">After predictions are made, if correct, </w:t>
      </w:r>
      <w:r w:rsidR="00561BFE" w:rsidRPr="00EC2764">
        <w:rPr>
          <w:rFonts w:ascii="Times New Roman" w:hAnsi="Times New Roman" w:cs="Times New Roman"/>
        </w:rPr>
        <w:t xml:space="preserve">it </w:t>
      </w:r>
      <w:r w:rsidR="009A40A1" w:rsidRPr="00EC2764">
        <w:rPr>
          <w:rFonts w:ascii="Times New Roman" w:hAnsi="Times New Roman" w:cs="Times New Roman"/>
        </w:rPr>
        <w:t xml:space="preserve">can be added to the training set </w:t>
      </w:r>
      <w:r w:rsidR="00DC6735" w:rsidRPr="00EC2764">
        <w:rPr>
          <w:rFonts w:ascii="Times New Roman" w:hAnsi="Times New Roman" w:cs="Times New Roman"/>
        </w:rPr>
        <w:t>to improve accuracy.</w:t>
      </w:r>
    </w:p>
    <w:p w14:paraId="35A4795B" w14:textId="73DBDA10" w:rsidR="00601DF1" w:rsidRPr="00EC2764" w:rsidRDefault="006E1211" w:rsidP="008B6EF7">
      <w:pPr>
        <w:spacing w:line="240" w:lineRule="auto"/>
        <w:rPr>
          <w:rFonts w:ascii="Times New Roman" w:hAnsi="Times New Roman" w:cs="Times New Roman"/>
        </w:rPr>
      </w:pPr>
      <w:r w:rsidRPr="00EC2764">
        <w:rPr>
          <w:rFonts w:ascii="Times New Roman" w:hAnsi="Times New Roman" w:cs="Times New Roman"/>
        </w:rPr>
        <w:t>Optimisation is the final stage and can often make or break a</w:t>
      </w:r>
      <w:r w:rsidR="006B272A" w:rsidRPr="00EC2764">
        <w:rPr>
          <w:rFonts w:ascii="Times New Roman" w:hAnsi="Times New Roman" w:cs="Times New Roman"/>
        </w:rPr>
        <w:t>n</w:t>
      </w:r>
      <w:r w:rsidRPr="00EC2764">
        <w:rPr>
          <w:rFonts w:ascii="Times New Roman" w:hAnsi="Times New Roman" w:cs="Times New Roman"/>
        </w:rPr>
        <w:t xml:space="preserve"> ML models accuracy. Decision boundaries and functions created by the model can be altered by the input </w:t>
      </w:r>
      <w:r w:rsidR="006A6C2C" w:rsidRPr="00EC2764">
        <w:rPr>
          <w:rFonts w:ascii="Times New Roman" w:hAnsi="Times New Roman" w:cs="Times New Roman"/>
        </w:rPr>
        <w:t xml:space="preserve">variables such as C, gamma and </w:t>
      </w:r>
      <w:r w:rsidRPr="00EC2764">
        <w:rPr>
          <w:rFonts w:ascii="Times New Roman" w:hAnsi="Times New Roman" w:cs="Times New Roman"/>
        </w:rPr>
        <w:t xml:space="preserve">kernel. </w:t>
      </w:r>
      <w:r w:rsidR="00601DF1" w:rsidRPr="00EC2764">
        <w:rPr>
          <w:rFonts w:ascii="Times New Roman" w:hAnsi="Times New Roman" w:cs="Times New Roman"/>
        </w:rPr>
        <w:t>These essentially define the way the model can make decisions. While ML can analyse vast quantities of data and quickly yet accurately make predictions, it requires a large amount of time and resources to train it correctly.</w:t>
      </w:r>
    </w:p>
    <w:p w14:paraId="3A3DFD71" w14:textId="51123032" w:rsidR="0019734A" w:rsidRPr="00EC2764" w:rsidRDefault="00BE13C7" w:rsidP="008B6EF7">
      <w:pPr>
        <w:pStyle w:val="Heading3"/>
        <w:spacing w:line="240" w:lineRule="auto"/>
        <w:rPr>
          <w:rFonts w:ascii="Times New Roman" w:hAnsi="Times New Roman" w:cs="Times New Roman"/>
        </w:rPr>
      </w:pPr>
      <w:bookmarkStart w:id="92" w:name="_Toc7133846"/>
      <w:r w:rsidRPr="00EC2764">
        <w:rPr>
          <w:rFonts w:ascii="Times New Roman" w:hAnsi="Times New Roman" w:cs="Times New Roman"/>
        </w:rPr>
        <w:t>2.5.1</w:t>
      </w:r>
      <w:r w:rsidR="001B31BB" w:rsidRPr="00EC2764">
        <w:rPr>
          <w:rFonts w:ascii="Times New Roman" w:hAnsi="Times New Roman" w:cs="Times New Roman"/>
        </w:rPr>
        <w:t xml:space="preserve"> </w:t>
      </w:r>
      <w:r w:rsidR="0019734A" w:rsidRPr="00EC2764">
        <w:rPr>
          <w:rFonts w:ascii="Times New Roman" w:hAnsi="Times New Roman" w:cs="Times New Roman"/>
        </w:rPr>
        <w:t>Supervised learning</w:t>
      </w:r>
      <w:bookmarkEnd w:id="92"/>
    </w:p>
    <w:p w14:paraId="77DD3AF7" w14:textId="1ED946EC" w:rsidR="00601DF1" w:rsidRPr="00EC2764" w:rsidRDefault="0019734A" w:rsidP="008B6EF7">
      <w:pPr>
        <w:spacing w:line="240" w:lineRule="auto"/>
        <w:rPr>
          <w:rFonts w:ascii="Times New Roman" w:hAnsi="Times New Roman" w:cs="Times New Roman"/>
          <w:shd w:val="clear" w:color="auto" w:fill="FFFFFF"/>
        </w:rPr>
      </w:pPr>
      <w:r w:rsidRPr="00EC2764">
        <w:rPr>
          <w:rFonts w:ascii="Times New Roman" w:hAnsi="Times New Roman" w:cs="Times New Roman"/>
        </w:rPr>
        <w:t>Supervised learning is the process of providing a machine learning model with labelled training data</w:t>
      </w:r>
      <w:r w:rsidR="00DC6735" w:rsidRPr="00EC2764">
        <w:rPr>
          <w:rFonts w:ascii="Times New Roman" w:hAnsi="Times New Roman" w:cs="Times New Roman"/>
        </w:rPr>
        <w:t xml:space="preserve">. </w:t>
      </w:r>
      <w:r w:rsidR="006E1211" w:rsidRPr="00EC2764">
        <w:rPr>
          <w:rFonts w:ascii="Times New Roman" w:hAnsi="Times New Roman" w:cs="Times New Roman"/>
        </w:rPr>
        <w:t xml:space="preserve">The ML model </w:t>
      </w:r>
      <w:r w:rsidR="006E1211" w:rsidRPr="00EC2764">
        <w:rPr>
          <w:rFonts w:ascii="Times New Roman" w:hAnsi="Times New Roman" w:cs="Times New Roman"/>
          <w:shd w:val="clear" w:color="auto" w:fill="FFFFFF"/>
        </w:rPr>
        <w:t>produces an inferred function to make predictions about the test data</w:t>
      </w:r>
      <w:r w:rsidR="00F3739A" w:rsidRPr="00EC2764">
        <w:rPr>
          <w:rFonts w:ascii="Times New Roman" w:hAnsi="Times New Roman" w:cs="Times New Roman"/>
          <w:shd w:val="clear" w:color="auto" w:fill="FFFFFF"/>
        </w:rPr>
        <w:t>.[1</w:t>
      </w:r>
      <w:r w:rsidR="001E1B7B" w:rsidRPr="00EC2764">
        <w:rPr>
          <w:rFonts w:ascii="Times New Roman" w:hAnsi="Times New Roman" w:cs="Times New Roman"/>
          <w:shd w:val="clear" w:color="auto" w:fill="FFFFFF"/>
        </w:rPr>
        <w:t>6</w:t>
      </w:r>
      <w:r w:rsidR="00F3739A" w:rsidRPr="00EC2764">
        <w:rPr>
          <w:rFonts w:ascii="Times New Roman" w:hAnsi="Times New Roman" w:cs="Times New Roman"/>
          <w:shd w:val="clear" w:color="auto" w:fill="FFFFFF"/>
        </w:rPr>
        <w:t>]</w:t>
      </w:r>
    </w:p>
    <w:p w14:paraId="1D415B5F" w14:textId="46C402A8" w:rsidR="00601DF1" w:rsidRPr="00EC2764" w:rsidRDefault="00134833" w:rsidP="008B6EF7">
      <w:pPr>
        <w:spacing w:line="240" w:lineRule="auto"/>
        <w:rPr>
          <w:rFonts w:ascii="Times New Roman" w:hAnsi="Times New Roman" w:cs="Times New Roman"/>
          <w:shd w:val="clear" w:color="auto" w:fill="FFFFFF"/>
        </w:rPr>
      </w:pPr>
      <w:r w:rsidRPr="00EC2764">
        <w:rPr>
          <w:rFonts w:ascii="Times New Roman" w:hAnsi="Times New Roman" w:cs="Times New Roman"/>
          <w:shd w:val="clear" w:color="auto" w:fill="FFFFFF"/>
        </w:rPr>
        <w:t>A set of N training examples in the form</w:t>
      </w:r>
      <w:r w:rsidRPr="00EC2764">
        <w:rPr>
          <w:rFonts w:ascii="Times New Roman" w:hAnsi="Times New Roman" w:cs="Times New Roman"/>
          <w:b/>
          <w:shd w:val="clear" w:color="auto" w:fill="FFFFFF"/>
        </w:rPr>
        <w:t xml:space="preserve"> {(x</w:t>
      </w:r>
      <w:r w:rsidRPr="00EC2764">
        <w:rPr>
          <w:rFonts w:ascii="Times New Roman" w:hAnsi="Times New Roman" w:cs="Times New Roman"/>
          <w:b/>
          <w:shd w:val="clear" w:color="auto" w:fill="FFFFFF"/>
          <w:vertAlign w:val="subscript"/>
        </w:rPr>
        <w:t>1</w:t>
      </w:r>
      <w:r w:rsidRPr="00EC2764">
        <w:rPr>
          <w:rFonts w:ascii="Times New Roman" w:hAnsi="Times New Roman" w:cs="Times New Roman"/>
          <w:b/>
          <w:shd w:val="clear" w:color="auto" w:fill="FFFFFF"/>
        </w:rPr>
        <w:t xml:space="preserve">, </w:t>
      </w:r>
      <w:r w:rsidRPr="00EC2764">
        <w:rPr>
          <w:rFonts w:ascii="Times New Roman" w:hAnsi="Times New Roman" w:cs="Times New Roman"/>
          <w:shd w:val="clear" w:color="auto" w:fill="FFFFFF"/>
        </w:rPr>
        <w:t>y</w:t>
      </w:r>
      <w:r w:rsidRPr="00EC2764">
        <w:rPr>
          <w:rFonts w:ascii="Times New Roman" w:hAnsi="Times New Roman" w:cs="Times New Roman"/>
          <w:shd w:val="clear" w:color="auto" w:fill="FFFFFF"/>
          <w:vertAlign w:val="subscript"/>
        </w:rPr>
        <w:t>1</w:t>
      </w:r>
      <w:r w:rsidRPr="00EC2764">
        <w:rPr>
          <w:rFonts w:ascii="Times New Roman" w:hAnsi="Times New Roman" w:cs="Times New Roman"/>
          <w:b/>
          <w:shd w:val="clear" w:color="auto" w:fill="FFFFFF"/>
        </w:rPr>
        <w:t>),…, (</w:t>
      </w:r>
      <w:proofErr w:type="spellStart"/>
      <w:r w:rsidRPr="00EC2764">
        <w:rPr>
          <w:rFonts w:ascii="Times New Roman" w:hAnsi="Times New Roman" w:cs="Times New Roman"/>
          <w:b/>
          <w:shd w:val="clear" w:color="auto" w:fill="FFFFFF"/>
        </w:rPr>
        <w:t>x</w:t>
      </w:r>
      <w:r w:rsidRPr="00EC2764">
        <w:rPr>
          <w:rFonts w:ascii="Times New Roman" w:hAnsi="Times New Roman" w:cs="Times New Roman"/>
          <w:b/>
          <w:shd w:val="clear" w:color="auto" w:fill="FFFFFF"/>
          <w:vertAlign w:val="subscript"/>
        </w:rPr>
        <w:t>N</w:t>
      </w:r>
      <w:proofErr w:type="spellEnd"/>
      <w:r w:rsidRPr="00EC2764">
        <w:rPr>
          <w:rFonts w:ascii="Times New Roman" w:hAnsi="Times New Roman" w:cs="Times New Roman"/>
          <w:b/>
          <w:shd w:val="clear" w:color="auto" w:fill="FFFFFF"/>
        </w:rPr>
        <w:t xml:space="preserve">, </w:t>
      </w:r>
      <w:proofErr w:type="spellStart"/>
      <w:r w:rsidRPr="00EC2764">
        <w:rPr>
          <w:rFonts w:ascii="Times New Roman" w:hAnsi="Times New Roman" w:cs="Times New Roman"/>
          <w:shd w:val="clear" w:color="auto" w:fill="FFFFFF"/>
        </w:rPr>
        <w:t>y</w:t>
      </w:r>
      <w:r w:rsidRPr="00EC2764">
        <w:rPr>
          <w:rFonts w:ascii="Times New Roman" w:hAnsi="Times New Roman" w:cs="Times New Roman"/>
          <w:shd w:val="clear" w:color="auto" w:fill="FFFFFF"/>
          <w:vertAlign w:val="subscript"/>
        </w:rPr>
        <w:t>N</w:t>
      </w:r>
      <w:proofErr w:type="spellEnd"/>
      <w:r w:rsidRPr="00EC2764">
        <w:rPr>
          <w:rFonts w:ascii="Times New Roman" w:hAnsi="Times New Roman" w:cs="Times New Roman"/>
          <w:b/>
          <w:shd w:val="clear" w:color="auto" w:fill="FFFFFF"/>
        </w:rPr>
        <w:t>)}</w:t>
      </w:r>
      <w:r w:rsidRPr="00EC2764">
        <w:rPr>
          <w:rFonts w:ascii="Times New Roman" w:hAnsi="Times New Roman" w:cs="Times New Roman"/>
          <w:shd w:val="clear" w:color="auto" w:fill="FFFFFF"/>
        </w:rPr>
        <w:t xml:space="preserve">, </w:t>
      </w:r>
      <w:r w:rsidRPr="00EC2764">
        <w:rPr>
          <w:rFonts w:ascii="Times New Roman" w:hAnsi="Times New Roman" w:cs="Times New Roman"/>
          <w:b/>
          <w:shd w:val="clear" w:color="auto" w:fill="FFFFFF"/>
        </w:rPr>
        <w:t>x</w:t>
      </w:r>
      <w:r w:rsidRPr="00EC2764">
        <w:rPr>
          <w:rFonts w:ascii="Times New Roman" w:hAnsi="Times New Roman" w:cs="Times New Roman"/>
          <w:b/>
          <w:shd w:val="clear" w:color="auto" w:fill="FFFFFF"/>
          <w:vertAlign w:val="subscript"/>
        </w:rPr>
        <w:t>i</w:t>
      </w:r>
      <w:r w:rsidRPr="00EC2764">
        <w:rPr>
          <w:rFonts w:ascii="Times New Roman" w:hAnsi="Times New Roman" w:cs="Times New Roman"/>
          <w:shd w:val="clear" w:color="auto" w:fill="FFFFFF"/>
          <w:vertAlign w:val="subscript"/>
        </w:rPr>
        <w:t xml:space="preserve"> </w:t>
      </w:r>
      <w:r w:rsidRPr="00EC2764">
        <w:rPr>
          <w:rFonts w:ascii="Times New Roman" w:hAnsi="Times New Roman" w:cs="Times New Roman"/>
          <w:shd w:val="clear" w:color="auto" w:fill="FFFFFF"/>
        </w:rPr>
        <w:t xml:space="preserve">representing the feature vector provided by HOG pre-processing, </w:t>
      </w:r>
      <w:proofErr w:type="spellStart"/>
      <w:r w:rsidRPr="00EC2764">
        <w:rPr>
          <w:rFonts w:ascii="Times New Roman" w:hAnsi="Times New Roman" w:cs="Times New Roman"/>
          <w:shd w:val="clear" w:color="auto" w:fill="FFFFFF"/>
        </w:rPr>
        <w:t>y</w:t>
      </w:r>
      <w:r w:rsidRPr="00EC2764">
        <w:rPr>
          <w:rFonts w:ascii="Times New Roman" w:hAnsi="Times New Roman" w:cs="Times New Roman"/>
          <w:shd w:val="clear" w:color="auto" w:fill="FFFFFF"/>
          <w:vertAlign w:val="subscript"/>
        </w:rPr>
        <w:t>i</w:t>
      </w:r>
      <w:proofErr w:type="spellEnd"/>
      <w:r w:rsidRPr="00EC2764">
        <w:rPr>
          <w:rFonts w:ascii="Times New Roman" w:hAnsi="Times New Roman" w:cs="Times New Roman"/>
          <w:shd w:val="clear" w:color="auto" w:fill="FFFFFF"/>
        </w:rPr>
        <w:t xml:space="preserve"> being the label to accompany the data that in</w:t>
      </w:r>
      <w:r w:rsidR="005B6A8C" w:rsidRPr="00EC2764">
        <w:rPr>
          <w:rFonts w:ascii="Times New Roman" w:hAnsi="Times New Roman" w:cs="Times New Roman"/>
          <w:shd w:val="clear" w:color="auto" w:fill="FFFFFF"/>
        </w:rPr>
        <w:t>forms the ML model of its class</w:t>
      </w:r>
      <w:r w:rsidR="00561BFE" w:rsidRPr="00EC2764">
        <w:rPr>
          <w:rFonts w:ascii="Times New Roman" w:hAnsi="Times New Roman" w:cs="Times New Roman"/>
          <w:shd w:val="clear" w:color="auto" w:fill="FFFFFF"/>
        </w:rPr>
        <w:t xml:space="preserve">. </w:t>
      </w:r>
      <w:r w:rsidR="00DB00B0" w:rsidRPr="00EC2764">
        <w:rPr>
          <w:rFonts w:ascii="Times New Roman" w:hAnsi="Times New Roman" w:cs="Times New Roman"/>
          <w:shd w:val="clear" w:color="auto" w:fill="FFFFFF"/>
        </w:rPr>
        <w:t>T</w:t>
      </w:r>
      <w:r w:rsidR="005B6A8C" w:rsidRPr="00EC2764">
        <w:rPr>
          <w:rFonts w:ascii="Times New Roman" w:hAnsi="Times New Roman" w:cs="Times New Roman"/>
          <w:shd w:val="clear" w:color="auto" w:fill="FFFFFF"/>
        </w:rPr>
        <w:t>he</w:t>
      </w:r>
      <w:r w:rsidRPr="00EC2764">
        <w:rPr>
          <w:rFonts w:ascii="Times New Roman" w:hAnsi="Times New Roman" w:cs="Times New Roman"/>
          <w:shd w:val="clear" w:color="auto" w:fill="FFFFFF"/>
        </w:rPr>
        <w:t xml:space="preserve"> ML model will produce a function in the form </w:t>
      </w:r>
      <w:r w:rsidR="005B6A8C" w:rsidRPr="00EC2764">
        <w:rPr>
          <w:rFonts w:ascii="Times New Roman" w:hAnsi="Times New Roman" w:cs="Times New Roman"/>
          <w:b/>
          <w:shd w:val="clear" w:color="auto" w:fill="FFFFFF"/>
        </w:rPr>
        <w:t>g</w:t>
      </w:r>
      <w:r w:rsidRPr="00EC2764">
        <w:rPr>
          <w:rFonts w:ascii="Times New Roman" w:hAnsi="Times New Roman" w:cs="Times New Roman"/>
          <w:b/>
          <w:shd w:val="clear" w:color="auto" w:fill="FFFFFF"/>
        </w:rPr>
        <w:t xml:space="preserve"> : X -&gt; Y</w:t>
      </w:r>
      <w:r w:rsidRPr="00EC2764">
        <w:rPr>
          <w:rFonts w:ascii="Times New Roman" w:hAnsi="Times New Roman" w:cs="Times New Roman"/>
          <w:shd w:val="clear" w:color="auto" w:fill="FFFFFF"/>
        </w:rPr>
        <w:t xml:space="preserve"> where </w:t>
      </w:r>
      <w:r w:rsidRPr="00EC2764">
        <w:rPr>
          <w:rFonts w:ascii="Times New Roman" w:hAnsi="Times New Roman" w:cs="Times New Roman"/>
          <w:b/>
          <w:shd w:val="clear" w:color="auto" w:fill="FFFFFF"/>
        </w:rPr>
        <w:t>X</w:t>
      </w:r>
      <w:r w:rsidRPr="00EC2764">
        <w:rPr>
          <w:rFonts w:ascii="Times New Roman" w:hAnsi="Times New Roman" w:cs="Times New Roman"/>
          <w:shd w:val="clear" w:color="auto" w:fill="FFFFFF"/>
        </w:rPr>
        <w:t xml:space="preserve"> is the input space and</w:t>
      </w:r>
      <w:r w:rsidRPr="00EC2764">
        <w:rPr>
          <w:rFonts w:ascii="Times New Roman" w:hAnsi="Times New Roman" w:cs="Times New Roman"/>
          <w:b/>
          <w:shd w:val="clear" w:color="auto" w:fill="FFFFFF"/>
        </w:rPr>
        <w:t xml:space="preserve"> </w:t>
      </w:r>
      <w:r w:rsidR="00295525" w:rsidRPr="00EC2764">
        <w:rPr>
          <w:rFonts w:ascii="Times New Roman" w:hAnsi="Times New Roman" w:cs="Times New Roman"/>
          <w:b/>
          <w:shd w:val="clear" w:color="auto" w:fill="FFFFFF"/>
        </w:rPr>
        <w:t>Y</w:t>
      </w:r>
      <w:r w:rsidRPr="00EC2764">
        <w:rPr>
          <w:rFonts w:ascii="Times New Roman" w:hAnsi="Times New Roman" w:cs="Times New Roman"/>
          <w:shd w:val="clear" w:color="auto" w:fill="FFFFFF"/>
        </w:rPr>
        <w:t xml:space="preserve"> is the output space.</w:t>
      </w:r>
      <w:r w:rsidR="005B6A8C" w:rsidRPr="00EC2764">
        <w:rPr>
          <w:rFonts w:ascii="Times New Roman" w:hAnsi="Times New Roman" w:cs="Times New Roman"/>
          <w:shd w:val="clear" w:color="auto" w:fill="FFFFFF"/>
        </w:rPr>
        <w:t xml:space="preserve"> The function</w:t>
      </w:r>
      <w:r w:rsidRPr="00EC2764">
        <w:rPr>
          <w:rFonts w:ascii="Times New Roman" w:hAnsi="Times New Roman" w:cs="Times New Roman"/>
          <w:shd w:val="clear" w:color="auto" w:fill="FFFFFF"/>
        </w:rPr>
        <w:t xml:space="preserve"> </w:t>
      </w:r>
      <w:r w:rsidR="005B6A8C" w:rsidRPr="00EC2764">
        <w:rPr>
          <w:rFonts w:ascii="Times New Roman" w:hAnsi="Times New Roman" w:cs="Times New Roman"/>
          <w:b/>
          <w:shd w:val="clear" w:color="auto" w:fill="FFFFFF"/>
        </w:rPr>
        <w:t xml:space="preserve">g </w:t>
      </w:r>
      <w:r w:rsidR="005B6A8C" w:rsidRPr="00EC2764">
        <w:rPr>
          <w:rFonts w:ascii="Times New Roman" w:hAnsi="Times New Roman" w:cs="Times New Roman"/>
          <w:shd w:val="clear" w:color="auto" w:fill="FFFFFF"/>
        </w:rPr>
        <w:t xml:space="preserve">is referred to as the hypothesis space. Many ML algorithms are probabilistic meaning </w:t>
      </w:r>
      <w:r w:rsidR="005B6A8C" w:rsidRPr="00EC2764">
        <w:rPr>
          <w:rFonts w:ascii="Times New Roman" w:hAnsi="Times New Roman" w:cs="Times New Roman"/>
          <w:b/>
          <w:shd w:val="clear" w:color="auto" w:fill="FFFFFF"/>
        </w:rPr>
        <w:t>g</w:t>
      </w:r>
      <w:r w:rsidR="005B6A8C" w:rsidRPr="00EC2764">
        <w:rPr>
          <w:rFonts w:ascii="Times New Roman" w:hAnsi="Times New Roman" w:cs="Times New Roman"/>
          <w:shd w:val="clear" w:color="auto" w:fill="FFFFFF"/>
        </w:rPr>
        <w:t xml:space="preserve"> takes the form of a conditional probability model where </w:t>
      </w:r>
      <w:r w:rsidR="005B6A8C" w:rsidRPr="00EC2764">
        <w:rPr>
          <w:rFonts w:ascii="Times New Roman" w:hAnsi="Times New Roman" w:cs="Times New Roman"/>
          <w:b/>
          <w:shd w:val="clear" w:color="auto" w:fill="FFFFFF"/>
        </w:rPr>
        <w:t>g(x) = P(</w:t>
      </w:r>
      <w:proofErr w:type="spellStart"/>
      <w:r w:rsidR="005B6A8C" w:rsidRPr="00EC2764">
        <w:rPr>
          <w:rFonts w:ascii="Times New Roman" w:hAnsi="Times New Roman" w:cs="Times New Roman"/>
          <w:shd w:val="clear" w:color="auto" w:fill="FFFFFF"/>
        </w:rPr>
        <w:t>y</w:t>
      </w:r>
      <w:r w:rsidR="005B6A8C" w:rsidRPr="00EC2764">
        <w:rPr>
          <w:rFonts w:ascii="Times New Roman" w:hAnsi="Times New Roman" w:cs="Times New Roman"/>
          <w:b/>
          <w:shd w:val="clear" w:color="auto" w:fill="FFFFFF"/>
        </w:rPr>
        <w:t>|x</w:t>
      </w:r>
      <w:proofErr w:type="spellEnd"/>
      <w:r w:rsidR="005B6A8C" w:rsidRPr="00EC2764">
        <w:rPr>
          <w:rFonts w:ascii="Times New Roman" w:hAnsi="Times New Roman" w:cs="Times New Roman"/>
          <w:b/>
          <w:shd w:val="clear" w:color="auto" w:fill="FFFFFF"/>
        </w:rPr>
        <w:t>)</w:t>
      </w:r>
      <w:r w:rsidR="005B6A8C" w:rsidRPr="00EC2764">
        <w:rPr>
          <w:rFonts w:ascii="Times New Roman" w:hAnsi="Times New Roman" w:cs="Times New Roman"/>
          <w:shd w:val="clear" w:color="auto" w:fill="FFFFFF"/>
        </w:rPr>
        <w:t xml:space="preserve">. The model returns its prediction based on the highest probability. </w:t>
      </w:r>
    </w:p>
    <w:p w14:paraId="3DF2B35A" w14:textId="46B8B74F" w:rsidR="0019734A" w:rsidRPr="00EC2764" w:rsidRDefault="006E1211" w:rsidP="008B6EF7">
      <w:pPr>
        <w:spacing w:line="240" w:lineRule="auto"/>
        <w:rPr>
          <w:rFonts w:ascii="Times New Roman" w:hAnsi="Times New Roman" w:cs="Times New Roman"/>
        </w:rPr>
      </w:pPr>
      <w:r w:rsidRPr="00EC2764">
        <w:rPr>
          <w:rFonts w:ascii="Times New Roman" w:hAnsi="Times New Roman" w:cs="Times New Roman"/>
          <w:shd w:val="clear" w:color="auto" w:fill="FFFFFF"/>
        </w:rPr>
        <w:t xml:space="preserve">To </w:t>
      </w:r>
      <w:r w:rsidRPr="00EC2764">
        <w:rPr>
          <w:rFonts w:ascii="Times New Roman" w:hAnsi="Times New Roman" w:cs="Times New Roman"/>
        </w:rPr>
        <w:t xml:space="preserve">contrast, </w:t>
      </w:r>
      <w:r w:rsidR="005B6A8C" w:rsidRPr="00EC2764">
        <w:rPr>
          <w:rFonts w:ascii="Times New Roman" w:hAnsi="Times New Roman" w:cs="Times New Roman"/>
        </w:rPr>
        <w:t>u</w:t>
      </w:r>
      <w:r w:rsidR="00DC6735" w:rsidRPr="00EC2764">
        <w:rPr>
          <w:rFonts w:ascii="Times New Roman" w:hAnsi="Times New Roman" w:cs="Times New Roman"/>
        </w:rPr>
        <w:t xml:space="preserve">nsupervised </w:t>
      </w:r>
      <w:r w:rsidRPr="00EC2764">
        <w:rPr>
          <w:rFonts w:ascii="Times New Roman" w:hAnsi="Times New Roman" w:cs="Times New Roman"/>
        </w:rPr>
        <w:t xml:space="preserve">learning </w:t>
      </w:r>
      <w:r w:rsidR="005B6A8C" w:rsidRPr="00EC2764">
        <w:rPr>
          <w:rFonts w:ascii="Times New Roman" w:hAnsi="Times New Roman" w:cs="Times New Roman"/>
        </w:rPr>
        <w:t xml:space="preserve">allows </w:t>
      </w:r>
      <w:r w:rsidR="00DC6735" w:rsidRPr="00EC2764">
        <w:rPr>
          <w:rFonts w:ascii="Times New Roman" w:hAnsi="Times New Roman" w:cs="Times New Roman"/>
        </w:rPr>
        <w:t xml:space="preserve">a computer to </w:t>
      </w:r>
      <w:r w:rsidR="005B6A8C" w:rsidRPr="00EC2764">
        <w:rPr>
          <w:rFonts w:ascii="Times New Roman" w:hAnsi="Times New Roman" w:cs="Times New Roman"/>
        </w:rPr>
        <w:t xml:space="preserve">draw its inferences from </w:t>
      </w:r>
      <w:r w:rsidR="00DC6735" w:rsidRPr="00EC2764">
        <w:rPr>
          <w:rFonts w:ascii="Times New Roman" w:hAnsi="Times New Roman" w:cs="Times New Roman"/>
        </w:rPr>
        <w:t xml:space="preserve">training </w:t>
      </w:r>
      <w:r w:rsidR="005B6A8C" w:rsidRPr="00EC2764">
        <w:rPr>
          <w:rFonts w:ascii="Times New Roman" w:hAnsi="Times New Roman" w:cs="Times New Roman"/>
        </w:rPr>
        <w:t xml:space="preserve">data. This allows the ML model to group classes as it sees fit. </w:t>
      </w:r>
      <w:r w:rsidRPr="00EC2764">
        <w:rPr>
          <w:rFonts w:ascii="Times New Roman" w:hAnsi="Times New Roman" w:cs="Times New Roman"/>
        </w:rPr>
        <w:t>Th</w:t>
      </w:r>
      <w:r w:rsidR="005B6A8C" w:rsidRPr="00EC2764">
        <w:rPr>
          <w:rFonts w:ascii="Times New Roman" w:hAnsi="Times New Roman" w:cs="Times New Roman"/>
        </w:rPr>
        <w:t>is can yield unexpected results</w:t>
      </w:r>
      <w:r w:rsidR="006B272A" w:rsidRPr="00EC2764">
        <w:rPr>
          <w:rFonts w:ascii="Times New Roman" w:hAnsi="Times New Roman" w:cs="Times New Roman"/>
        </w:rPr>
        <w:t>;</w:t>
      </w:r>
      <w:r w:rsidR="005B6A8C" w:rsidRPr="00EC2764">
        <w:rPr>
          <w:rFonts w:ascii="Times New Roman" w:hAnsi="Times New Roman" w:cs="Times New Roman"/>
        </w:rPr>
        <w:t xml:space="preserve"> however</w:t>
      </w:r>
      <w:r w:rsidR="006B272A" w:rsidRPr="00EC2764">
        <w:rPr>
          <w:rFonts w:ascii="Times New Roman" w:hAnsi="Times New Roman" w:cs="Times New Roman"/>
        </w:rPr>
        <w:t>,</w:t>
      </w:r>
      <w:r w:rsidR="005B6A8C" w:rsidRPr="00EC2764">
        <w:rPr>
          <w:rFonts w:ascii="Times New Roman" w:hAnsi="Times New Roman" w:cs="Times New Roman"/>
        </w:rPr>
        <w:t xml:space="preserve"> after extensive training,</w:t>
      </w:r>
      <w:r w:rsidR="00DB00B0" w:rsidRPr="00EC2764">
        <w:rPr>
          <w:rFonts w:ascii="Times New Roman" w:hAnsi="Times New Roman" w:cs="Times New Roman"/>
        </w:rPr>
        <w:t xml:space="preserve"> it</w:t>
      </w:r>
      <w:r w:rsidR="005B6A8C" w:rsidRPr="00EC2764">
        <w:rPr>
          <w:rFonts w:ascii="Times New Roman" w:hAnsi="Times New Roman" w:cs="Times New Roman"/>
        </w:rPr>
        <w:t xml:space="preserve"> become</w:t>
      </w:r>
      <w:r w:rsidR="006B272A" w:rsidRPr="00EC2764">
        <w:rPr>
          <w:rFonts w:ascii="Times New Roman" w:hAnsi="Times New Roman" w:cs="Times New Roman"/>
        </w:rPr>
        <w:t>s</w:t>
      </w:r>
      <w:r w:rsidR="005B6A8C" w:rsidRPr="00EC2764">
        <w:rPr>
          <w:rFonts w:ascii="Times New Roman" w:hAnsi="Times New Roman" w:cs="Times New Roman"/>
        </w:rPr>
        <w:t xml:space="preserve"> very accurate. </w:t>
      </w:r>
    </w:p>
    <w:p w14:paraId="455FAEF3" w14:textId="6FF2C1C9" w:rsidR="00252BB0" w:rsidRPr="00EC2764" w:rsidRDefault="00BE13C7" w:rsidP="008B6EF7">
      <w:pPr>
        <w:pStyle w:val="Heading3"/>
        <w:spacing w:line="240" w:lineRule="auto"/>
        <w:rPr>
          <w:rFonts w:ascii="Times New Roman" w:hAnsi="Times New Roman" w:cs="Times New Roman"/>
        </w:rPr>
      </w:pPr>
      <w:bookmarkStart w:id="93" w:name="_Toc7133847"/>
      <w:r w:rsidRPr="00EC2764">
        <w:rPr>
          <w:rFonts w:ascii="Times New Roman" w:hAnsi="Times New Roman" w:cs="Times New Roman"/>
        </w:rPr>
        <w:t xml:space="preserve">2.5.2 </w:t>
      </w:r>
      <w:r w:rsidR="00252BB0" w:rsidRPr="00EC2764">
        <w:rPr>
          <w:rFonts w:ascii="Times New Roman" w:hAnsi="Times New Roman" w:cs="Times New Roman"/>
        </w:rPr>
        <w:t>Support vector machines</w:t>
      </w:r>
      <w:bookmarkEnd w:id="93"/>
    </w:p>
    <w:p w14:paraId="18DD4C02" w14:textId="79DE2635" w:rsidR="00DB00B0" w:rsidRPr="00EC2764" w:rsidRDefault="00DB00B0" w:rsidP="008B6EF7">
      <w:pPr>
        <w:spacing w:line="240" w:lineRule="auto"/>
        <w:rPr>
          <w:rFonts w:ascii="Times New Roman" w:hAnsi="Times New Roman" w:cs="Times New Roman"/>
        </w:rPr>
      </w:pPr>
      <w:r w:rsidRPr="00EC2764">
        <w:rPr>
          <w:rFonts w:ascii="Times New Roman" w:hAnsi="Times New Roman" w:cs="Times New Roman"/>
        </w:rPr>
        <w:t>A Support vector machine is a supervised learning algorithm that analyses data. The common uses of SVM’s are classification and regression analysis. SVM’s are commonly used in real-world problems such as protein classification, image classification, text classification and classification of handwritten characters</w:t>
      </w:r>
      <w:r w:rsidR="001E1B7B" w:rsidRPr="00EC2764">
        <w:rPr>
          <w:rFonts w:ascii="Times New Roman" w:hAnsi="Times New Roman" w:cs="Times New Roman"/>
        </w:rPr>
        <w:t>.</w:t>
      </w:r>
    </w:p>
    <w:p w14:paraId="7F0EF495" w14:textId="7CB9B53A" w:rsidR="005B6A8C" w:rsidRPr="00EC2764" w:rsidRDefault="00186B13" w:rsidP="008B6EF7">
      <w:pPr>
        <w:spacing w:line="240" w:lineRule="auto"/>
        <w:rPr>
          <w:rFonts w:ascii="Times New Roman" w:hAnsi="Times New Roman" w:cs="Times New Roman"/>
        </w:rPr>
      </w:pPr>
      <w:r w:rsidRPr="00EC2764">
        <w:rPr>
          <w:rFonts w:ascii="Times New Roman" w:hAnsi="Times New Roman" w:cs="Times New Roman"/>
        </w:rPr>
        <w:t>A</w:t>
      </w:r>
      <w:r w:rsidR="00DB00B0" w:rsidRPr="00EC2764">
        <w:rPr>
          <w:rFonts w:ascii="Times New Roman" w:hAnsi="Times New Roman" w:cs="Times New Roman"/>
        </w:rPr>
        <w:t>n</w:t>
      </w:r>
      <w:r w:rsidRPr="00EC2764">
        <w:rPr>
          <w:rFonts w:ascii="Times New Roman" w:hAnsi="Times New Roman" w:cs="Times New Roman"/>
        </w:rPr>
        <w:t xml:space="preserve"> SVM is provided training data in the form </w:t>
      </w:r>
      <w:r w:rsidRPr="00EC2764">
        <w:rPr>
          <w:rFonts w:ascii="Times New Roman" w:hAnsi="Times New Roman" w:cs="Times New Roman"/>
          <w:b/>
          <w:shd w:val="clear" w:color="auto" w:fill="FFFFFF"/>
        </w:rPr>
        <w:t>{(x</w:t>
      </w:r>
      <w:r w:rsidRPr="00EC2764">
        <w:rPr>
          <w:rFonts w:ascii="Times New Roman" w:hAnsi="Times New Roman" w:cs="Times New Roman"/>
          <w:b/>
          <w:shd w:val="clear" w:color="auto" w:fill="FFFFFF"/>
          <w:vertAlign w:val="subscript"/>
        </w:rPr>
        <w:t>1</w:t>
      </w:r>
      <w:r w:rsidRPr="00EC2764">
        <w:rPr>
          <w:rFonts w:ascii="Times New Roman" w:hAnsi="Times New Roman" w:cs="Times New Roman"/>
          <w:b/>
          <w:shd w:val="clear" w:color="auto" w:fill="FFFFFF"/>
        </w:rPr>
        <w:t xml:space="preserve">, </w:t>
      </w:r>
      <w:r w:rsidRPr="00EC2764">
        <w:rPr>
          <w:rFonts w:ascii="Times New Roman" w:hAnsi="Times New Roman" w:cs="Times New Roman"/>
          <w:shd w:val="clear" w:color="auto" w:fill="FFFFFF"/>
        </w:rPr>
        <w:t>y</w:t>
      </w:r>
      <w:r w:rsidRPr="00EC2764">
        <w:rPr>
          <w:rFonts w:ascii="Times New Roman" w:hAnsi="Times New Roman" w:cs="Times New Roman"/>
          <w:shd w:val="clear" w:color="auto" w:fill="FFFFFF"/>
          <w:vertAlign w:val="subscript"/>
        </w:rPr>
        <w:t>1</w:t>
      </w:r>
      <w:r w:rsidRPr="00EC2764">
        <w:rPr>
          <w:rFonts w:ascii="Times New Roman" w:hAnsi="Times New Roman" w:cs="Times New Roman"/>
          <w:b/>
          <w:shd w:val="clear" w:color="auto" w:fill="FFFFFF"/>
        </w:rPr>
        <w:t>),…, (</w:t>
      </w:r>
      <w:proofErr w:type="spellStart"/>
      <w:r w:rsidRPr="00EC2764">
        <w:rPr>
          <w:rFonts w:ascii="Times New Roman" w:hAnsi="Times New Roman" w:cs="Times New Roman"/>
          <w:b/>
          <w:shd w:val="clear" w:color="auto" w:fill="FFFFFF"/>
        </w:rPr>
        <w:t>x</w:t>
      </w:r>
      <w:r w:rsidRPr="00EC2764">
        <w:rPr>
          <w:rFonts w:ascii="Times New Roman" w:hAnsi="Times New Roman" w:cs="Times New Roman"/>
          <w:b/>
          <w:shd w:val="clear" w:color="auto" w:fill="FFFFFF"/>
          <w:vertAlign w:val="subscript"/>
        </w:rPr>
        <w:t>N</w:t>
      </w:r>
      <w:proofErr w:type="spellEnd"/>
      <w:r w:rsidRPr="00EC2764">
        <w:rPr>
          <w:rFonts w:ascii="Times New Roman" w:hAnsi="Times New Roman" w:cs="Times New Roman"/>
          <w:b/>
          <w:shd w:val="clear" w:color="auto" w:fill="FFFFFF"/>
        </w:rPr>
        <w:t xml:space="preserve">, </w:t>
      </w:r>
      <w:proofErr w:type="spellStart"/>
      <w:r w:rsidRPr="00EC2764">
        <w:rPr>
          <w:rFonts w:ascii="Times New Roman" w:hAnsi="Times New Roman" w:cs="Times New Roman"/>
          <w:shd w:val="clear" w:color="auto" w:fill="FFFFFF"/>
        </w:rPr>
        <w:t>y</w:t>
      </w:r>
      <w:r w:rsidRPr="00EC2764">
        <w:rPr>
          <w:rFonts w:ascii="Times New Roman" w:hAnsi="Times New Roman" w:cs="Times New Roman"/>
          <w:shd w:val="clear" w:color="auto" w:fill="FFFFFF"/>
          <w:vertAlign w:val="subscript"/>
        </w:rPr>
        <w:t>N</w:t>
      </w:r>
      <w:proofErr w:type="spellEnd"/>
      <w:r w:rsidRPr="00EC2764">
        <w:rPr>
          <w:rFonts w:ascii="Times New Roman" w:hAnsi="Times New Roman" w:cs="Times New Roman"/>
          <w:b/>
          <w:shd w:val="clear" w:color="auto" w:fill="FFFFFF"/>
        </w:rPr>
        <w:t>)}</w:t>
      </w:r>
      <w:r w:rsidRPr="00EC2764">
        <w:rPr>
          <w:rFonts w:ascii="Times New Roman" w:hAnsi="Times New Roman" w:cs="Times New Roman"/>
          <w:shd w:val="clear" w:color="auto" w:fill="FFFFFF"/>
        </w:rPr>
        <w:t xml:space="preserve">, </w:t>
      </w:r>
      <w:r w:rsidRPr="00EC2764">
        <w:rPr>
          <w:rFonts w:ascii="Times New Roman" w:hAnsi="Times New Roman" w:cs="Times New Roman"/>
          <w:b/>
          <w:shd w:val="clear" w:color="auto" w:fill="FFFFFF"/>
        </w:rPr>
        <w:t>x</w:t>
      </w:r>
      <w:r w:rsidRPr="00EC2764">
        <w:rPr>
          <w:rFonts w:ascii="Times New Roman" w:hAnsi="Times New Roman" w:cs="Times New Roman"/>
          <w:b/>
          <w:shd w:val="clear" w:color="auto" w:fill="FFFFFF"/>
          <w:vertAlign w:val="subscript"/>
        </w:rPr>
        <w:t>i</w:t>
      </w:r>
      <w:r w:rsidRPr="00EC2764">
        <w:rPr>
          <w:rFonts w:ascii="Times New Roman" w:hAnsi="Times New Roman" w:cs="Times New Roman"/>
          <w:shd w:val="clear" w:color="auto" w:fill="FFFFFF"/>
          <w:vertAlign w:val="subscript"/>
        </w:rPr>
        <w:t xml:space="preserve"> </w:t>
      </w:r>
      <w:r w:rsidRPr="00EC2764">
        <w:rPr>
          <w:rFonts w:ascii="Times New Roman" w:hAnsi="Times New Roman" w:cs="Times New Roman"/>
          <w:shd w:val="clear" w:color="auto" w:fill="FFFFFF"/>
        </w:rPr>
        <w:t xml:space="preserve">representing the feature vector provided by HOG pre-processing, </w:t>
      </w:r>
      <w:proofErr w:type="spellStart"/>
      <w:r w:rsidRPr="00EC2764">
        <w:rPr>
          <w:rFonts w:ascii="Times New Roman" w:hAnsi="Times New Roman" w:cs="Times New Roman"/>
          <w:shd w:val="clear" w:color="auto" w:fill="FFFFFF"/>
        </w:rPr>
        <w:t>y</w:t>
      </w:r>
      <w:r w:rsidRPr="00EC2764">
        <w:rPr>
          <w:rFonts w:ascii="Times New Roman" w:hAnsi="Times New Roman" w:cs="Times New Roman"/>
          <w:shd w:val="clear" w:color="auto" w:fill="FFFFFF"/>
          <w:vertAlign w:val="subscript"/>
        </w:rPr>
        <w:t>i</w:t>
      </w:r>
      <w:proofErr w:type="spellEnd"/>
      <w:r w:rsidRPr="00EC2764">
        <w:rPr>
          <w:rFonts w:ascii="Times New Roman" w:hAnsi="Times New Roman" w:cs="Times New Roman"/>
          <w:shd w:val="clear" w:color="auto" w:fill="FFFFFF"/>
        </w:rPr>
        <w:t xml:space="preserve"> being the data’s label. </w:t>
      </w:r>
      <w:r w:rsidR="00A62CBE" w:rsidRPr="00EC2764">
        <w:rPr>
          <w:rFonts w:ascii="Times New Roman" w:hAnsi="Times New Roman" w:cs="Times New Roman"/>
          <w:shd w:val="clear" w:color="auto" w:fill="FFFFFF"/>
        </w:rPr>
        <w:t xml:space="preserve">In our case, </w:t>
      </w:r>
      <w:r w:rsidR="00A62CBE" w:rsidRPr="00EC2764">
        <w:rPr>
          <w:rFonts w:ascii="Times New Roman" w:hAnsi="Times New Roman" w:cs="Times New Roman"/>
          <w:b/>
          <w:shd w:val="clear" w:color="auto" w:fill="FFFFFF"/>
        </w:rPr>
        <w:t>x</w:t>
      </w:r>
      <w:r w:rsidR="00A62CBE" w:rsidRPr="00EC2764">
        <w:rPr>
          <w:rFonts w:ascii="Times New Roman" w:hAnsi="Times New Roman" w:cs="Times New Roman"/>
          <w:b/>
          <w:shd w:val="clear" w:color="auto" w:fill="FFFFFF"/>
          <w:vertAlign w:val="subscript"/>
        </w:rPr>
        <w:t>i</w:t>
      </w:r>
      <w:r w:rsidR="00A62CBE" w:rsidRPr="00EC2764">
        <w:rPr>
          <w:rFonts w:ascii="Times New Roman" w:hAnsi="Times New Roman" w:cs="Times New Roman"/>
          <w:shd w:val="clear" w:color="auto" w:fill="FFFFFF"/>
        </w:rPr>
        <w:t xml:space="preserve"> represents images of ground and </w:t>
      </w:r>
      <w:proofErr w:type="spellStart"/>
      <w:r w:rsidR="00A62CBE" w:rsidRPr="00EC2764">
        <w:rPr>
          <w:rFonts w:ascii="Times New Roman" w:hAnsi="Times New Roman" w:cs="Times New Roman"/>
          <w:shd w:val="clear" w:color="auto" w:fill="FFFFFF"/>
        </w:rPr>
        <w:t>y</w:t>
      </w:r>
      <w:r w:rsidR="00A62CBE" w:rsidRPr="00EC2764">
        <w:rPr>
          <w:rFonts w:ascii="Times New Roman" w:hAnsi="Times New Roman" w:cs="Times New Roman"/>
          <w:shd w:val="clear" w:color="auto" w:fill="FFFFFF"/>
          <w:vertAlign w:val="subscript"/>
        </w:rPr>
        <w:t>i</w:t>
      </w:r>
      <w:proofErr w:type="spellEnd"/>
      <w:r w:rsidR="00A62CBE" w:rsidRPr="00EC2764">
        <w:rPr>
          <w:rFonts w:ascii="Times New Roman" w:hAnsi="Times New Roman" w:cs="Times New Roman"/>
          <w:b/>
          <w:shd w:val="clear" w:color="auto" w:fill="FFFFFF"/>
          <w:vertAlign w:val="subscript"/>
        </w:rPr>
        <w:t xml:space="preserve"> </w:t>
      </w:r>
      <w:r w:rsidR="00A62CBE" w:rsidRPr="00EC2764">
        <w:rPr>
          <w:rFonts w:ascii="Times New Roman" w:hAnsi="Times New Roman" w:cs="Times New Roman"/>
          <w:shd w:val="clear" w:color="auto" w:fill="FFFFFF"/>
        </w:rPr>
        <w:t xml:space="preserve">is either a 1 or 0 dependant on the human classification of </w:t>
      </w:r>
      <w:r w:rsidR="00C9276C" w:rsidRPr="00EC2764">
        <w:rPr>
          <w:rFonts w:ascii="Times New Roman" w:hAnsi="Times New Roman" w:cs="Times New Roman"/>
          <w:shd w:val="clear" w:color="auto" w:fill="FFFFFF"/>
        </w:rPr>
        <w:t>the</w:t>
      </w:r>
      <w:r w:rsidR="00A62CBE" w:rsidRPr="00EC2764">
        <w:rPr>
          <w:rFonts w:ascii="Times New Roman" w:hAnsi="Times New Roman" w:cs="Times New Roman"/>
          <w:shd w:val="clear" w:color="auto" w:fill="FFFFFF"/>
        </w:rPr>
        <w:t xml:space="preserve"> image. </w:t>
      </w:r>
      <w:r w:rsidR="009B4C46" w:rsidRPr="00EC2764">
        <w:rPr>
          <w:rFonts w:ascii="Times New Roman" w:hAnsi="Times New Roman" w:cs="Times New Roman"/>
          <w:shd w:val="clear" w:color="auto" w:fill="FFFFFF"/>
        </w:rPr>
        <w:t>The SVM plots a graph and plots feature vectors as individual points</w:t>
      </w:r>
      <w:r w:rsidR="006A6C2C" w:rsidRPr="00EC2764">
        <w:rPr>
          <w:rFonts w:ascii="Times New Roman" w:hAnsi="Times New Roman" w:cs="Times New Roman"/>
          <w:shd w:val="clear" w:color="auto" w:fill="FFFFFF"/>
        </w:rPr>
        <w:t xml:space="preserve"> after kernel processing</w:t>
      </w:r>
      <w:r w:rsidR="009B4C46" w:rsidRPr="00EC2764">
        <w:rPr>
          <w:rFonts w:ascii="Times New Roman" w:hAnsi="Times New Roman" w:cs="Times New Roman"/>
          <w:shd w:val="clear" w:color="auto" w:fill="FFFFFF"/>
        </w:rPr>
        <w:t>. After all feature vectors</w:t>
      </w:r>
      <w:r w:rsidR="00C9276C" w:rsidRPr="00EC2764">
        <w:rPr>
          <w:rFonts w:ascii="Times New Roman" w:hAnsi="Times New Roman" w:cs="Times New Roman"/>
          <w:shd w:val="clear" w:color="auto" w:fill="FFFFFF"/>
        </w:rPr>
        <w:t xml:space="preserve"> in the training set</w:t>
      </w:r>
      <w:r w:rsidR="009B4C46" w:rsidRPr="00EC2764">
        <w:rPr>
          <w:rFonts w:ascii="Times New Roman" w:hAnsi="Times New Roman" w:cs="Times New Roman"/>
          <w:shd w:val="clear" w:color="auto" w:fill="FFFFFF"/>
        </w:rPr>
        <w:t xml:space="preserve"> are plotted, a hyperplane is plotted between classes. This graph</w:t>
      </w:r>
      <w:r w:rsidR="00C9276C" w:rsidRPr="00EC2764">
        <w:rPr>
          <w:rFonts w:ascii="Times New Roman" w:hAnsi="Times New Roman" w:cs="Times New Roman"/>
          <w:shd w:val="clear" w:color="auto" w:fill="FFFFFF"/>
        </w:rPr>
        <w:t xml:space="preserve"> can</w:t>
      </w:r>
      <w:r w:rsidR="009B4C46" w:rsidRPr="00EC2764">
        <w:rPr>
          <w:rFonts w:ascii="Times New Roman" w:hAnsi="Times New Roman" w:cs="Times New Roman"/>
          <w:shd w:val="clear" w:color="auto" w:fill="FFFFFF"/>
        </w:rPr>
        <w:t xml:space="preserve"> </w:t>
      </w:r>
      <w:r w:rsidR="00C9276C" w:rsidRPr="00EC2764">
        <w:rPr>
          <w:rFonts w:ascii="Times New Roman" w:hAnsi="Times New Roman" w:cs="Times New Roman"/>
          <w:shd w:val="clear" w:color="auto" w:fill="FFFFFF"/>
        </w:rPr>
        <w:t>exist</w:t>
      </w:r>
      <w:r w:rsidR="009B4C46" w:rsidRPr="00EC2764">
        <w:rPr>
          <w:rFonts w:ascii="Times New Roman" w:hAnsi="Times New Roman" w:cs="Times New Roman"/>
          <w:shd w:val="clear" w:color="auto" w:fill="FFFFFF"/>
        </w:rPr>
        <w:t xml:space="preserve"> in 3-Dim</w:t>
      </w:r>
      <w:r w:rsidR="00B50C10" w:rsidRPr="00EC2764">
        <w:rPr>
          <w:rFonts w:ascii="Times New Roman" w:hAnsi="Times New Roman" w:cs="Times New Roman"/>
          <w:shd w:val="clear" w:color="auto" w:fill="FFFFFF"/>
        </w:rPr>
        <w:t>ensions</w:t>
      </w:r>
      <w:r w:rsidR="00C9276C" w:rsidRPr="00EC2764">
        <w:rPr>
          <w:rFonts w:ascii="Times New Roman" w:hAnsi="Times New Roman" w:cs="Times New Roman"/>
          <w:shd w:val="clear" w:color="auto" w:fill="FFFFFF"/>
        </w:rPr>
        <w:t xml:space="preserve"> the hyperplane can</w:t>
      </w:r>
      <w:r w:rsidR="00B50C10" w:rsidRPr="00EC2764">
        <w:rPr>
          <w:rFonts w:ascii="Times New Roman" w:hAnsi="Times New Roman" w:cs="Times New Roman"/>
          <w:shd w:val="clear" w:color="auto" w:fill="FFFFFF"/>
        </w:rPr>
        <w:t xml:space="preserve"> </w:t>
      </w:r>
      <w:r w:rsidR="00C9276C" w:rsidRPr="00EC2764">
        <w:rPr>
          <w:rFonts w:ascii="Times New Roman" w:hAnsi="Times New Roman" w:cs="Times New Roman"/>
          <w:shd w:val="clear" w:color="auto" w:fill="FFFFFF"/>
        </w:rPr>
        <w:t>exist as a</w:t>
      </w:r>
      <w:r w:rsidR="00B50C10" w:rsidRPr="00EC2764">
        <w:rPr>
          <w:rFonts w:ascii="Times New Roman" w:hAnsi="Times New Roman" w:cs="Times New Roman"/>
          <w:shd w:val="clear" w:color="auto" w:fill="FFFFFF"/>
        </w:rPr>
        <w:t xml:space="preserve">ny shape. </w:t>
      </w:r>
      <w:r w:rsidR="009B4C46" w:rsidRPr="00EC2764">
        <w:rPr>
          <w:rFonts w:ascii="Times New Roman" w:hAnsi="Times New Roman" w:cs="Times New Roman"/>
          <w:shd w:val="clear" w:color="auto" w:fill="FFFFFF"/>
        </w:rPr>
        <w:t xml:space="preserve">This can be seen as something similar to a line of best fit. </w:t>
      </w:r>
      <w:r w:rsidR="00C9276C" w:rsidRPr="00EC2764">
        <w:rPr>
          <w:rFonts w:ascii="Times New Roman" w:hAnsi="Times New Roman" w:cs="Times New Roman"/>
        </w:rPr>
        <w:t xml:space="preserve">An SVM can have as many hyperplanes as it wishes to group classes. The more hyperplanes present, the more complex classification becomes decision boundaries are challenged. </w:t>
      </w:r>
      <w:r w:rsidR="009B4C46" w:rsidRPr="00EC2764">
        <w:rPr>
          <w:rFonts w:ascii="Times New Roman" w:hAnsi="Times New Roman" w:cs="Times New Roman"/>
          <w:shd w:val="clear" w:color="auto" w:fill="FFFFFF"/>
        </w:rPr>
        <w:t>Figure 5 shows an example of an SVM after training is completed.</w:t>
      </w:r>
      <w:r w:rsidR="009A26F3" w:rsidRPr="00EC2764">
        <w:rPr>
          <w:rFonts w:ascii="Times New Roman" w:hAnsi="Times New Roman" w:cs="Times New Roman"/>
          <w:shd w:val="clear" w:color="auto" w:fill="FFFFFF"/>
        </w:rPr>
        <w:t xml:space="preserve"> </w:t>
      </w:r>
    </w:p>
    <w:p w14:paraId="0191FD3A" w14:textId="77777777" w:rsidR="00C9276C" w:rsidRPr="00EC2764" w:rsidRDefault="009B4C46" w:rsidP="008B6EF7">
      <w:pPr>
        <w:keepNext/>
        <w:spacing w:line="240" w:lineRule="auto"/>
        <w:rPr>
          <w:rFonts w:ascii="Times New Roman" w:hAnsi="Times New Roman" w:cs="Times New Roman"/>
        </w:rPr>
      </w:pPr>
      <w:r w:rsidRPr="00EC2764">
        <w:rPr>
          <w:rFonts w:ascii="Times New Roman" w:hAnsi="Times New Roman" w:cs="Times New Roman"/>
          <w:noProof/>
          <w:lang w:eastAsia="en-GB"/>
        </w:rPr>
        <w:lastRenderedPageBreak/>
        <w:drawing>
          <wp:inline distT="0" distB="0" distL="0" distR="0" wp14:anchorId="7348AB80" wp14:editId="7998FEC0">
            <wp:extent cx="5731510" cy="3590638"/>
            <wp:effectExtent l="0" t="0" r="2540" b="0"/>
            <wp:docPr id="13" name="Picture 13" descr="Image result for s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sv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590638"/>
                    </a:xfrm>
                    <a:prstGeom prst="rect">
                      <a:avLst/>
                    </a:prstGeom>
                    <a:noFill/>
                    <a:ln>
                      <a:noFill/>
                    </a:ln>
                  </pic:spPr>
                </pic:pic>
              </a:graphicData>
            </a:graphic>
          </wp:inline>
        </w:drawing>
      </w:r>
    </w:p>
    <w:p w14:paraId="69207E1B" w14:textId="02C7063A" w:rsidR="009B4C46" w:rsidRPr="00EC2764" w:rsidRDefault="00C9276C" w:rsidP="008B6EF7">
      <w:pPr>
        <w:pStyle w:val="Caption"/>
        <w:rPr>
          <w:rFonts w:ascii="Times New Roman" w:hAnsi="Times New Roman" w:cs="Times New Roman"/>
          <w:sz w:val="21"/>
          <w:szCs w:val="21"/>
          <w:shd w:val="clear" w:color="auto" w:fill="FFFFFF"/>
        </w:rPr>
      </w:pPr>
      <w:bookmarkStart w:id="94" w:name="_Toc6934698"/>
      <w:r w:rsidRPr="00EC2764">
        <w:rPr>
          <w:rFonts w:ascii="Times New Roman" w:hAnsi="Times New Roman" w:cs="Times New Roman"/>
        </w:rPr>
        <w:t xml:space="preserve">Figure </w:t>
      </w:r>
      <w:r w:rsidR="00BD0F19" w:rsidRPr="00EC2764">
        <w:rPr>
          <w:rFonts w:ascii="Times New Roman" w:hAnsi="Times New Roman" w:cs="Times New Roman"/>
        </w:rPr>
        <w:fldChar w:fldCharType="begin"/>
      </w:r>
      <w:r w:rsidR="00BD0F19" w:rsidRPr="00EC2764">
        <w:rPr>
          <w:rFonts w:ascii="Times New Roman" w:hAnsi="Times New Roman" w:cs="Times New Roman"/>
        </w:rPr>
        <w:instrText xml:space="preserve"> SEQ Figure \* ARABIC </w:instrText>
      </w:r>
      <w:r w:rsidR="00BD0F19" w:rsidRPr="00EC2764">
        <w:rPr>
          <w:rFonts w:ascii="Times New Roman" w:hAnsi="Times New Roman" w:cs="Times New Roman"/>
        </w:rPr>
        <w:fldChar w:fldCharType="separate"/>
      </w:r>
      <w:r w:rsidR="00A47075" w:rsidRPr="00EC2764">
        <w:rPr>
          <w:rFonts w:ascii="Times New Roman" w:hAnsi="Times New Roman" w:cs="Times New Roman"/>
          <w:noProof/>
        </w:rPr>
        <w:t>6</w:t>
      </w:r>
      <w:r w:rsidR="00BD0F19" w:rsidRPr="00EC2764">
        <w:rPr>
          <w:rFonts w:ascii="Times New Roman" w:hAnsi="Times New Roman" w:cs="Times New Roman"/>
          <w:noProof/>
        </w:rPr>
        <w:fldChar w:fldCharType="end"/>
      </w:r>
      <w:r w:rsidRPr="00EC2764">
        <w:rPr>
          <w:rFonts w:ascii="Times New Roman" w:hAnsi="Times New Roman" w:cs="Times New Roman"/>
        </w:rPr>
        <w:t>: An example of a support vector machine</w:t>
      </w:r>
      <w:r w:rsidR="00295525" w:rsidRPr="00EC2764">
        <w:rPr>
          <w:rFonts w:ascii="Times New Roman" w:hAnsi="Times New Roman" w:cs="Times New Roman"/>
        </w:rPr>
        <w:t>. The blue dots represent one class</w:t>
      </w:r>
      <w:r w:rsidR="006B272A" w:rsidRPr="00EC2764">
        <w:rPr>
          <w:rFonts w:ascii="Times New Roman" w:hAnsi="Times New Roman" w:cs="Times New Roman"/>
        </w:rPr>
        <w:t>,</w:t>
      </w:r>
      <w:r w:rsidR="00295525" w:rsidRPr="00EC2764">
        <w:rPr>
          <w:rFonts w:ascii="Times New Roman" w:hAnsi="Times New Roman" w:cs="Times New Roman"/>
        </w:rPr>
        <w:t xml:space="preserve"> and the red dots represent a second class.</w:t>
      </w:r>
      <w:r w:rsidR="009A26F3" w:rsidRPr="00EC2764">
        <w:rPr>
          <w:rFonts w:ascii="Times New Roman" w:hAnsi="Times New Roman" w:cs="Times New Roman"/>
        </w:rPr>
        <w:t xml:space="preserve"> </w:t>
      </w:r>
      <w:r w:rsidR="00295525" w:rsidRPr="00EC2764">
        <w:rPr>
          <w:rFonts w:ascii="Times New Roman" w:hAnsi="Times New Roman" w:cs="Times New Roman"/>
        </w:rPr>
        <w:t xml:space="preserve">The yellow dotted line shows the </w:t>
      </w:r>
      <w:r w:rsidR="007D63C4" w:rsidRPr="00EC2764">
        <w:rPr>
          <w:rFonts w:ascii="Times New Roman" w:hAnsi="Times New Roman" w:cs="Times New Roman"/>
        </w:rPr>
        <w:t>decision boundary. The solid black lines show the effect of the C parameter</w:t>
      </w:r>
      <w:r w:rsidR="009A26F3" w:rsidRPr="00EC2764">
        <w:rPr>
          <w:rFonts w:ascii="Times New Roman" w:hAnsi="Times New Roman" w:cs="Times New Roman"/>
        </w:rPr>
        <w:t>[</w:t>
      </w:r>
      <w:r w:rsidR="00CF3610" w:rsidRPr="00EC2764">
        <w:rPr>
          <w:rFonts w:ascii="Times New Roman" w:hAnsi="Times New Roman" w:cs="Times New Roman"/>
        </w:rPr>
        <w:t>1</w:t>
      </w:r>
      <w:r w:rsidR="001E1B7B" w:rsidRPr="00EC2764">
        <w:rPr>
          <w:rFonts w:ascii="Times New Roman" w:hAnsi="Times New Roman" w:cs="Times New Roman"/>
        </w:rPr>
        <w:t>7</w:t>
      </w:r>
      <w:r w:rsidR="009A26F3" w:rsidRPr="00EC2764">
        <w:rPr>
          <w:rFonts w:ascii="Times New Roman" w:hAnsi="Times New Roman" w:cs="Times New Roman"/>
        </w:rPr>
        <w:t>]</w:t>
      </w:r>
      <w:bookmarkEnd w:id="94"/>
    </w:p>
    <w:p w14:paraId="056F064B" w14:textId="2B10BB48" w:rsidR="00186B13" w:rsidRPr="00EC2764" w:rsidRDefault="00DB00B0" w:rsidP="008B6EF7">
      <w:pPr>
        <w:spacing w:line="240" w:lineRule="auto"/>
        <w:rPr>
          <w:rFonts w:ascii="Times New Roman" w:hAnsi="Times New Roman" w:cs="Times New Roman"/>
        </w:rPr>
      </w:pPr>
      <w:r w:rsidRPr="00EC2764">
        <w:rPr>
          <w:rFonts w:ascii="Times New Roman" w:hAnsi="Times New Roman" w:cs="Times New Roman"/>
        </w:rPr>
        <w:t>To make predictions, the SVM is provided with an unseen test set of feature vectors. This could be from a large image or smaller image. The SVM plots the feature vector and dependant on its position relative to the decision boundary returns a probability and prediction</w:t>
      </w:r>
      <w:r w:rsidR="00C9276C" w:rsidRPr="00EC2764">
        <w:rPr>
          <w:rFonts w:ascii="Times New Roman" w:hAnsi="Times New Roman" w:cs="Times New Roman"/>
        </w:rPr>
        <w:t xml:space="preserve">. </w:t>
      </w:r>
    </w:p>
    <w:p w14:paraId="66EF8039" w14:textId="31BA06E4" w:rsidR="00FF749D" w:rsidRPr="00EC2764" w:rsidRDefault="00BE13C7" w:rsidP="008B6EF7">
      <w:pPr>
        <w:pStyle w:val="Heading4"/>
        <w:spacing w:line="240" w:lineRule="auto"/>
        <w:rPr>
          <w:rFonts w:ascii="Times New Roman" w:hAnsi="Times New Roman" w:cs="Times New Roman"/>
        </w:rPr>
      </w:pPr>
      <w:r w:rsidRPr="00EC2764">
        <w:rPr>
          <w:rFonts w:ascii="Times New Roman" w:hAnsi="Times New Roman" w:cs="Times New Roman"/>
        </w:rPr>
        <w:t>2.5.2.1</w:t>
      </w:r>
      <w:r w:rsidR="001B31BB" w:rsidRPr="00EC2764">
        <w:rPr>
          <w:rFonts w:ascii="Times New Roman" w:hAnsi="Times New Roman" w:cs="Times New Roman"/>
        </w:rPr>
        <w:t xml:space="preserve"> </w:t>
      </w:r>
      <w:r w:rsidR="00FF749D" w:rsidRPr="00EC2764">
        <w:rPr>
          <w:rFonts w:ascii="Times New Roman" w:hAnsi="Times New Roman" w:cs="Times New Roman"/>
        </w:rPr>
        <w:t>Kernel</w:t>
      </w:r>
    </w:p>
    <w:p w14:paraId="2A194132" w14:textId="2D0CCA64" w:rsidR="00186B13" w:rsidRPr="00EC2764" w:rsidRDefault="00186B13" w:rsidP="008B6EF7">
      <w:pPr>
        <w:spacing w:line="240" w:lineRule="auto"/>
        <w:rPr>
          <w:rFonts w:ascii="Times New Roman" w:hAnsi="Times New Roman" w:cs="Times New Roman"/>
        </w:rPr>
      </w:pPr>
      <w:r w:rsidRPr="00EC2764">
        <w:rPr>
          <w:rFonts w:ascii="Times New Roman" w:hAnsi="Times New Roman" w:cs="Times New Roman"/>
        </w:rPr>
        <w:t>The kernel is a set of mathematical functions tha</w:t>
      </w:r>
      <w:r w:rsidR="00A62CBE" w:rsidRPr="00EC2764">
        <w:rPr>
          <w:rFonts w:ascii="Times New Roman" w:hAnsi="Times New Roman" w:cs="Times New Roman"/>
        </w:rPr>
        <w:t>t</w:t>
      </w:r>
      <w:r w:rsidRPr="00EC2764">
        <w:rPr>
          <w:rFonts w:ascii="Times New Roman" w:hAnsi="Times New Roman" w:cs="Times New Roman"/>
        </w:rPr>
        <w:t xml:space="preserve"> control the way an SVM classifies data. The</w:t>
      </w:r>
      <w:r w:rsidR="00A62CBE" w:rsidRPr="00EC2764">
        <w:rPr>
          <w:rFonts w:ascii="Times New Roman" w:hAnsi="Times New Roman" w:cs="Times New Roman"/>
        </w:rPr>
        <w:t>re are several commonly used kernels such as linear, non-linear</w:t>
      </w:r>
      <w:r w:rsidR="009B4C46" w:rsidRPr="00EC2764">
        <w:rPr>
          <w:rFonts w:ascii="Times New Roman" w:hAnsi="Times New Roman" w:cs="Times New Roman"/>
        </w:rPr>
        <w:t>, polynomial</w:t>
      </w:r>
      <w:r w:rsidR="00A62CBE" w:rsidRPr="00EC2764">
        <w:rPr>
          <w:rFonts w:ascii="Times New Roman" w:hAnsi="Times New Roman" w:cs="Times New Roman"/>
        </w:rPr>
        <w:t xml:space="preserve"> and Radial Basis Function. </w:t>
      </w:r>
      <w:r w:rsidR="00C9276C" w:rsidRPr="00EC2764">
        <w:rPr>
          <w:rFonts w:ascii="Times New Roman" w:hAnsi="Times New Roman" w:cs="Times New Roman"/>
        </w:rPr>
        <w:t>The kernel often defines the shape of the hyperplane</w:t>
      </w:r>
    </w:p>
    <w:p w14:paraId="7D29A25E" w14:textId="711850CB" w:rsidR="00BB0DAF" w:rsidRPr="00EC2764" w:rsidRDefault="00BB0DAF" w:rsidP="008B6EF7">
      <w:pPr>
        <w:spacing w:line="240" w:lineRule="auto"/>
        <w:rPr>
          <w:rFonts w:ascii="Times New Roman" w:hAnsi="Times New Roman" w:cs="Times New Roman"/>
        </w:rPr>
      </w:pPr>
      <w:r w:rsidRPr="00EC2764">
        <w:rPr>
          <w:rFonts w:ascii="Times New Roman" w:hAnsi="Times New Roman" w:cs="Times New Roman"/>
        </w:rPr>
        <w:t xml:space="preserve">This is the </w:t>
      </w:r>
      <w:r w:rsidR="00DD0807" w:rsidRPr="00EC2764">
        <w:rPr>
          <w:rFonts w:ascii="Times New Roman" w:hAnsi="Times New Roman" w:cs="Times New Roman"/>
        </w:rPr>
        <w:t>mathematical equation of the RBF kernel. RBF is commonly used as the default algorithm for ML models as it needs no prior knowledge about the dataset.</w:t>
      </w:r>
      <w:r w:rsidR="00E70CA4" w:rsidRPr="00EC2764">
        <w:rPr>
          <w:rFonts w:ascii="Times New Roman" w:hAnsi="Times New Roman" w:cs="Times New Roman"/>
        </w:rPr>
        <w:t xml:space="preserve"> The SVM used in the project uses the RBF kernel.</w:t>
      </w:r>
      <w:r w:rsidR="00DD0807" w:rsidRPr="00EC2764">
        <w:rPr>
          <w:rFonts w:ascii="Times New Roman" w:hAnsi="Times New Roman" w:cs="Times New Roman"/>
        </w:rPr>
        <w:t xml:space="preserve"> Figure 6 shows the RBF kernel equation.</w:t>
      </w:r>
    </w:p>
    <w:p w14:paraId="2CF01A5D" w14:textId="77777777" w:rsidR="00DD0807" w:rsidRPr="00EC2764" w:rsidRDefault="00BB0DAF" w:rsidP="008B6EF7">
      <w:pPr>
        <w:keepNext/>
        <w:spacing w:line="240" w:lineRule="auto"/>
        <w:rPr>
          <w:rFonts w:ascii="Times New Roman" w:hAnsi="Times New Roman" w:cs="Times New Roman"/>
        </w:rPr>
      </w:pPr>
      <w:r w:rsidRPr="00EC2764">
        <w:rPr>
          <w:rFonts w:ascii="Times New Roman" w:hAnsi="Times New Roman" w:cs="Times New Roman"/>
          <w:noProof/>
          <w:lang w:eastAsia="en-GB"/>
        </w:rPr>
        <w:drawing>
          <wp:inline distT="0" distB="0" distL="0" distR="0" wp14:anchorId="14262FBD" wp14:editId="0D8719E2">
            <wp:extent cx="1960880" cy="428625"/>
            <wp:effectExtent l="0" t="0" r="1270" b="9525"/>
            <wp:docPr id="14" name="Picture 14" descr="Laplace RBF kernel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aplace RBF kernel equati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60880" cy="428625"/>
                    </a:xfrm>
                    <a:prstGeom prst="rect">
                      <a:avLst/>
                    </a:prstGeom>
                    <a:noFill/>
                    <a:ln>
                      <a:noFill/>
                    </a:ln>
                  </pic:spPr>
                </pic:pic>
              </a:graphicData>
            </a:graphic>
          </wp:inline>
        </w:drawing>
      </w:r>
    </w:p>
    <w:p w14:paraId="11CE6A3C" w14:textId="6EC3FB95" w:rsidR="00BB0DAF" w:rsidRPr="00EC2764" w:rsidRDefault="00DD0807" w:rsidP="008B6EF7">
      <w:pPr>
        <w:pStyle w:val="Caption"/>
        <w:rPr>
          <w:rFonts w:ascii="Times New Roman" w:hAnsi="Times New Roman" w:cs="Times New Roman"/>
        </w:rPr>
      </w:pPr>
      <w:bookmarkStart w:id="95" w:name="_Toc6934699"/>
      <w:r w:rsidRPr="00EC2764">
        <w:rPr>
          <w:rFonts w:ascii="Times New Roman" w:hAnsi="Times New Roman" w:cs="Times New Roman"/>
        </w:rPr>
        <w:t xml:space="preserve">Figure </w:t>
      </w:r>
      <w:r w:rsidR="00BD0F19" w:rsidRPr="00EC2764">
        <w:rPr>
          <w:rFonts w:ascii="Times New Roman" w:hAnsi="Times New Roman" w:cs="Times New Roman"/>
        </w:rPr>
        <w:fldChar w:fldCharType="begin"/>
      </w:r>
      <w:r w:rsidR="00BD0F19" w:rsidRPr="00EC2764">
        <w:rPr>
          <w:rFonts w:ascii="Times New Roman" w:hAnsi="Times New Roman" w:cs="Times New Roman"/>
        </w:rPr>
        <w:instrText xml:space="preserve"> SEQ Figure \* ARABIC </w:instrText>
      </w:r>
      <w:r w:rsidR="00BD0F19" w:rsidRPr="00EC2764">
        <w:rPr>
          <w:rFonts w:ascii="Times New Roman" w:hAnsi="Times New Roman" w:cs="Times New Roman"/>
        </w:rPr>
        <w:fldChar w:fldCharType="separate"/>
      </w:r>
      <w:r w:rsidR="00A47075" w:rsidRPr="00EC2764">
        <w:rPr>
          <w:rFonts w:ascii="Times New Roman" w:hAnsi="Times New Roman" w:cs="Times New Roman"/>
          <w:noProof/>
        </w:rPr>
        <w:t>7</w:t>
      </w:r>
      <w:r w:rsidR="00BD0F19" w:rsidRPr="00EC2764">
        <w:rPr>
          <w:rFonts w:ascii="Times New Roman" w:hAnsi="Times New Roman" w:cs="Times New Roman"/>
          <w:noProof/>
        </w:rPr>
        <w:fldChar w:fldCharType="end"/>
      </w:r>
      <w:r w:rsidRPr="00EC2764">
        <w:rPr>
          <w:rFonts w:ascii="Times New Roman" w:hAnsi="Times New Roman" w:cs="Times New Roman"/>
        </w:rPr>
        <w:t xml:space="preserve">: RBF kernel </w:t>
      </w:r>
      <w:bookmarkEnd w:id="95"/>
      <w:r w:rsidR="00295525" w:rsidRPr="00EC2764">
        <w:rPr>
          <w:rFonts w:ascii="Times New Roman" w:hAnsi="Times New Roman" w:cs="Times New Roman"/>
        </w:rPr>
        <w:t>equation</w:t>
      </w:r>
    </w:p>
    <w:p w14:paraId="4959DA99" w14:textId="5377955E" w:rsidR="00ED0686" w:rsidRPr="00EC2764" w:rsidRDefault="00ED0686" w:rsidP="008B6EF7">
      <w:pPr>
        <w:spacing w:line="240" w:lineRule="auto"/>
        <w:rPr>
          <w:rFonts w:ascii="Times New Roman" w:hAnsi="Times New Roman" w:cs="Times New Roman"/>
        </w:rPr>
      </w:pPr>
      <w:r w:rsidRPr="00EC2764">
        <w:rPr>
          <w:rFonts w:ascii="Times New Roman" w:hAnsi="Times New Roman" w:cs="Times New Roman"/>
        </w:rPr>
        <w:t xml:space="preserve">Feature vector </w:t>
      </w:r>
      <w:r w:rsidRPr="00EC2764">
        <w:rPr>
          <w:rFonts w:ascii="Times New Roman" w:hAnsi="Times New Roman" w:cs="Times New Roman"/>
          <w:b/>
        </w:rPr>
        <w:t>x</w:t>
      </w:r>
      <w:r w:rsidRPr="00EC2764">
        <w:rPr>
          <w:rFonts w:ascii="Times New Roman" w:hAnsi="Times New Roman" w:cs="Times New Roman"/>
          <w:b/>
          <w:vertAlign w:val="subscript"/>
        </w:rPr>
        <w:t>i</w:t>
      </w:r>
      <w:r w:rsidRPr="00EC2764">
        <w:rPr>
          <w:rFonts w:ascii="Times New Roman" w:hAnsi="Times New Roman" w:cs="Times New Roman"/>
        </w:rPr>
        <w:t xml:space="preserve"> and label </w:t>
      </w:r>
      <w:proofErr w:type="spellStart"/>
      <w:r w:rsidRPr="00EC2764">
        <w:rPr>
          <w:rFonts w:ascii="Times New Roman" w:hAnsi="Times New Roman" w:cs="Times New Roman"/>
        </w:rPr>
        <w:t>y</w:t>
      </w:r>
      <w:r w:rsidRPr="00EC2764">
        <w:rPr>
          <w:rFonts w:ascii="Times New Roman" w:hAnsi="Times New Roman" w:cs="Times New Roman"/>
          <w:vertAlign w:val="subscript"/>
        </w:rPr>
        <w:t>i</w:t>
      </w:r>
      <w:proofErr w:type="spellEnd"/>
      <w:r w:rsidRPr="00EC2764">
        <w:rPr>
          <w:rFonts w:ascii="Times New Roman" w:hAnsi="Times New Roman" w:cs="Times New Roman"/>
          <w:b/>
          <w:vertAlign w:val="subscript"/>
        </w:rPr>
        <w:t xml:space="preserve"> </w:t>
      </w:r>
      <w:r w:rsidR="006B272A" w:rsidRPr="00EC2764">
        <w:rPr>
          <w:rFonts w:ascii="Times New Roman" w:hAnsi="Times New Roman" w:cs="Times New Roman"/>
        </w:rPr>
        <w:t>are</w:t>
      </w:r>
      <w:r w:rsidRPr="00EC2764">
        <w:rPr>
          <w:rFonts w:ascii="Times New Roman" w:hAnsi="Times New Roman" w:cs="Times New Roman"/>
        </w:rPr>
        <w:t xml:space="preserve"> passed to the RBF kernel </w:t>
      </w:r>
      <w:r w:rsidR="006A6C2C" w:rsidRPr="00EC2764">
        <w:rPr>
          <w:rFonts w:ascii="Times New Roman" w:hAnsi="Times New Roman" w:cs="Times New Roman"/>
        </w:rPr>
        <w:t xml:space="preserve">function. After </w:t>
      </w:r>
      <w:r w:rsidR="006B272A" w:rsidRPr="00EC2764">
        <w:rPr>
          <w:rFonts w:ascii="Times New Roman" w:hAnsi="Times New Roman" w:cs="Times New Roman"/>
        </w:rPr>
        <w:t xml:space="preserve">the </w:t>
      </w:r>
      <w:r w:rsidR="006A6C2C" w:rsidRPr="00EC2764">
        <w:rPr>
          <w:rFonts w:ascii="Times New Roman" w:hAnsi="Times New Roman" w:cs="Times New Roman"/>
        </w:rPr>
        <w:t xml:space="preserve">computation is completed, the kernel returns coordinates to be plotted by the SVM. This equation is computed for every feature </w:t>
      </w:r>
      <w:r w:rsidR="005A55E3" w:rsidRPr="00EC2764">
        <w:rPr>
          <w:rFonts w:ascii="Times New Roman" w:hAnsi="Times New Roman" w:cs="Times New Roman"/>
        </w:rPr>
        <w:t>descriptor</w:t>
      </w:r>
      <w:r w:rsidR="006A6C2C" w:rsidRPr="00EC2764">
        <w:rPr>
          <w:rFonts w:ascii="Times New Roman" w:hAnsi="Times New Roman" w:cs="Times New Roman"/>
        </w:rPr>
        <w:t xml:space="preserve"> provided to the SVM during training and testing stage.</w:t>
      </w:r>
    </w:p>
    <w:p w14:paraId="70C4AECD" w14:textId="1E2D46E2" w:rsidR="00FF749D" w:rsidRPr="00EC2764" w:rsidRDefault="00BE13C7" w:rsidP="008B6EF7">
      <w:pPr>
        <w:pStyle w:val="Heading4"/>
        <w:spacing w:line="240" w:lineRule="auto"/>
        <w:rPr>
          <w:rFonts w:ascii="Times New Roman" w:hAnsi="Times New Roman" w:cs="Times New Roman"/>
        </w:rPr>
      </w:pPr>
      <w:r w:rsidRPr="00EC2764">
        <w:rPr>
          <w:rFonts w:ascii="Times New Roman" w:hAnsi="Times New Roman" w:cs="Times New Roman"/>
        </w:rPr>
        <w:t>2.5.2.2</w:t>
      </w:r>
      <w:r w:rsidR="001B31BB" w:rsidRPr="00EC2764">
        <w:rPr>
          <w:rFonts w:ascii="Times New Roman" w:hAnsi="Times New Roman" w:cs="Times New Roman"/>
        </w:rPr>
        <w:t xml:space="preserve"> </w:t>
      </w:r>
      <w:r w:rsidR="00FF749D" w:rsidRPr="00EC2764">
        <w:rPr>
          <w:rFonts w:ascii="Times New Roman" w:hAnsi="Times New Roman" w:cs="Times New Roman"/>
        </w:rPr>
        <w:t>Hyper parameters and decision boundaries</w:t>
      </w:r>
    </w:p>
    <w:p w14:paraId="1DDBA8C5" w14:textId="5805B29A" w:rsidR="00530F99" w:rsidRPr="00EC2764" w:rsidRDefault="00DD0807" w:rsidP="008B6EF7">
      <w:pPr>
        <w:spacing w:line="240" w:lineRule="auto"/>
        <w:rPr>
          <w:rFonts w:ascii="Times New Roman" w:hAnsi="Times New Roman" w:cs="Times New Roman"/>
        </w:rPr>
      </w:pPr>
      <w:r w:rsidRPr="00EC2764">
        <w:rPr>
          <w:rFonts w:ascii="Times New Roman" w:hAnsi="Times New Roman" w:cs="Times New Roman"/>
        </w:rPr>
        <w:t>The SVM can take parameters that help define decision boundaries.</w:t>
      </w:r>
      <w:r w:rsidR="006A6C2C" w:rsidRPr="00EC2764">
        <w:rPr>
          <w:rFonts w:ascii="Times New Roman" w:hAnsi="Times New Roman" w:cs="Times New Roman"/>
        </w:rPr>
        <w:t xml:space="preserve"> For many applications, the default values provided by the algorithm can be used. However, dependant on the type of data and shape, these may need to be tuned.</w:t>
      </w:r>
    </w:p>
    <w:p w14:paraId="1835ABC5" w14:textId="2DAA0A65" w:rsidR="00530F99" w:rsidRPr="00EC2764" w:rsidRDefault="00DD0807" w:rsidP="008B6EF7">
      <w:pPr>
        <w:spacing w:line="240" w:lineRule="auto"/>
        <w:rPr>
          <w:rFonts w:ascii="Times New Roman" w:hAnsi="Times New Roman" w:cs="Times New Roman"/>
        </w:rPr>
      </w:pPr>
      <w:r w:rsidRPr="00EC2764">
        <w:rPr>
          <w:rFonts w:ascii="Times New Roman" w:hAnsi="Times New Roman" w:cs="Times New Roman"/>
          <w:b/>
        </w:rPr>
        <w:t>C</w:t>
      </w:r>
      <w:r w:rsidRPr="00EC2764">
        <w:rPr>
          <w:rFonts w:ascii="Times New Roman" w:hAnsi="Times New Roman" w:cs="Times New Roman"/>
        </w:rPr>
        <w:t xml:space="preserve"> </w:t>
      </w:r>
      <w:r w:rsidR="00530F99" w:rsidRPr="00EC2764">
        <w:rPr>
          <w:rFonts w:ascii="Times New Roman" w:hAnsi="Times New Roman" w:cs="Times New Roman"/>
        </w:rPr>
        <w:t>is</w:t>
      </w:r>
      <w:r w:rsidRPr="00EC2764">
        <w:rPr>
          <w:rFonts w:ascii="Times New Roman" w:hAnsi="Times New Roman" w:cs="Times New Roman"/>
        </w:rPr>
        <w:t xml:space="preserve"> </w:t>
      </w:r>
      <w:r w:rsidR="006B272A" w:rsidRPr="00EC2764">
        <w:rPr>
          <w:rFonts w:ascii="Times New Roman" w:hAnsi="Times New Roman" w:cs="Times New Roman"/>
        </w:rPr>
        <w:t xml:space="preserve">a </w:t>
      </w:r>
      <w:r w:rsidRPr="00EC2764">
        <w:rPr>
          <w:rFonts w:ascii="Times New Roman" w:hAnsi="Times New Roman" w:cs="Times New Roman"/>
        </w:rPr>
        <w:t xml:space="preserve">penalty parameter </w:t>
      </w:r>
      <w:r w:rsidR="00530F99" w:rsidRPr="00EC2764">
        <w:rPr>
          <w:rFonts w:ascii="Times New Roman" w:hAnsi="Times New Roman" w:cs="Times New Roman"/>
        </w:rPr>
        <w:t>of the error term. This controls the distance of the margin</w:t>
      </w:r>
      <w:r w:rsidR="009A26F3" w:rsidRPr="00EC2764">
        <w:rPr>
          <w:rFonts w:ascii="Times New Roman" w:hAnsi="Times New Roman" w:cs="Times New Roman"/>
        </w:rPr>
        <w:t xml:space="preserve">s </w:t>
      </w:r>
      <w:r w:rsidR="00530F99" w:rsidRPr="00EC2764">
        <w:rPr>
          <w:rFonts w:ascii="Times New Roman" w:hAnsi="Times New Roman" w:cs="Times New Roman"/>
        </w:rPr>
        <w:t>from the hyperplane that ignores feat</w:t>
      </w:r>
      <w:r w:rsidR="009A26F3" w:rsidRPr="00EC2764">
        <w:rPr>
          <w:rFonts w:ascii="Times New Roman" w:hAnsi="Times New Roman" w:cs="Times New Roman"/>
        </w:rPr>
        <w:t>ures that may have some form of error during training. Margins are shown either side of the yellow dotted line in Figure 5</w:t>
      </w:r>
    </w:p>
    <w:p w14:paraId="540A24E8" w14:textId="6F5D96F6" w:rsidR="00AC4D27" w:rsidRPr="00EC2764" w:rsidRDefault="00180EF6" w:rsidP="008B6EF7">
      <w:pPr>
        <w:spacing w:line="240" w:lineRule="auto"/>
        <w:rPr>
          <w:rFonts w:ascii="Times New Roman" w:hAnsi="Times New Roman" w:cs="Times New Roman"/>
        </w:rPr>
      </w:pPr>
      <w:r w:rsidRPr="00EC2764">
        <w:rPr>
          <w:rFonts w:ascii="Times New Roman" w:hAnsi="Times New Roman" w:cs="Times New Roman"/>
          <w:b/>
        </w:rPr>
        <w:lastRenderedPageBreak/>
        <w:t>gamma</w:t>
      </w:r>
      <w:r w:rsidRPr="00EC2764">
        <w:rPr>
          <w:rFonts w:ascii="Times New Roman" w:hAnsi="Times New Roman" w:cs="Times New Roman"/>
        </w:rPr>
        <w:t xml:space="preserve"> is the </w:t>
      </w:r>
      <w:r w:rsidR="00530F99" w:rsidRPr="00EC2764">
        <w:rPr>
          <w:rFonts w:ascii="Times New Roman" w:hAnsi="Times New Roman" w:cs="Times New Roman"/>
        </w:rPr>
        <w:t xml:space="preserve">coefficient </w:t>
      </w:r>
      <w:r w:rsidRPr="00EC2764">
        <w:rPr>
          <w:rFonts w:ascii="Times New Roman" w:hAnsi="Times New Roman" w:cs="Times New Roman"/>
        </w:rPr>
        <w:t xml:space="preserve">used in </w:t>
      </w:r>
      <w:r w:rsidR="00530F99" w:rsidRPr="00EC2764">
        <w:rPr>
          <w:rFonts w:ascii="Times New Roman" w:hAnsi="Times New Roman" w:cs="Times New Roman"/>
        </w:rPr>
        <w:t>the RBF kernel</w:t>
      </w:r>
      <w:r w:rsidRPr="00EC2764">
        <w:rPr>
          <w:rFonts w:ascii="Times New Roman" w:hAnsi="Times New Roman" w:cs="Times New Roman"/>
        </w:rPr>
        <w:t xml:space="preserve"> along with many others</w:t>
      </w:r>
      <w:r w:rsidR="009A26F3" w:rsidRPr="00EC2764">
        <w:rPr>
          <w:rFonts w:ascii="Times New Roman" w:hAnsi="Times New Roman" w:cs="Times New Roman"/>
        </w:rPr>
        <w:t>. A high gamma value leads</w:t>
      </w:r>
      <w:r w:rsidR="00AC4D27" w:rsidRPr="00EC2764">
        <w:rPr>
          <w:rFonts w:ascii="Times New Roman" w:hAnsi="Times New Roman" w:cs="Times New Roman"/>
        </w:rPr>
        <w:t xml:space="preserve"> to high bias and low variance whereas a low gamma variance leads to a small bias and high variance.</w:t>
      </w:r>
    </w:p>
    <w:p w14:paraId="3930F8F3" w14:textId="74754623" w:rsidR="00A62CBE" w:rsidRPr="00EC2764" w:rsidRDefault="00AC4D27" w:rsidP="008B6EF7">
      <w:pPr>
        <w:spacing w:line="240" w:lineRule="auto"/>
        <w:rPr>
          <w:rFonts w:ascii="Times New Roman" w:hAnsi="Times New Roman" w:cs="Times New Roman"/>
        </w:rPr>
      </w:pPr>
      <w:r w:rsidRPr="00EC2764">
        <w:rPr>
          <w:rFonts w:ascii="Times New Roman" w:hAnsi="Times New Roman" w:cs="Times New Roman"/>
        </w:rPr>
        <w:t>A hyperplanes margin is regarded as soft when it ignores features close to the hyperplane. This often leads to a better fit and overall increase in accuracy in many cases. A margin is hard when it ignores no features and tries to divide classes perfectly down the middle.</w:t>
      </w:r>
    </w:p>
    <w:p w14:paraId="314BD37F" w14:textId="07FF17F2" w:rsidR="00FF749D" w:rsidRPr="00EC2764" w:rsidRDefault="00BE13C7" w:rsidP="008B6EF7">
      <w:pPr>
        <w:pStyle w:val="Heading4"/>
        <w:spacing w:line="240" w:lineRule="auto"/>
        <w:rPr>
          <w:rFonts w:ascii="Times New Roman" w:hAnsi="Times New Roman" w:cs="Times New Roman"/>
        </w:rPr>
      </w:pPr>
      <w:r w:rsidRPr="00EC2764">
        <w:rPr>
          <w:rFonts w:ascii="Times New Roman" w:hAnsi="Times New Roman" w:cs="Times New Roman"/>
        </w:rPr>
        <w:t>2.5.2.3</w:t>
      </w:r>
      <w:r w:rsidR="001B31BB" w:rsidRPr="00EC2764">
        <w:rPr>
          <w:rFonts w:ascii="Times New Roman" w:hAnsi="Times New Roman" w:cs="Times New Roman"/>
        </w:rPr>
        <w:t xml:space="preserve"> </w:t>
      </w:r>
      <w:r w:rsidR="00FF749D" w:rsidRPr="00EC2764">
        <w:rPr>
          <w:rFonts w:ascii="Times New Roman" w:hAnsi="Times New Roman" w:cs="Times New Roman"/>
        </w:rPr>
        <w:t>Tuning</w:t>
      </w:r>
    </w:p>
    <w:p w14:paraId="7310DB02" w14:textId="5C5FC538" w:rsidR="009B4C46" w:rsidRPr="00EC2764" w:rsidRDefault="00A62CBE" w:rsidP="008B6EF7">
      <w:pPr>
        <w:spacing w:line="240" w:lineRule="auto"/>
        <w:rPr>
          <w:rFonts w:ascii="Times New Roman" w:hAnsi="Times New Roman" w:cs="Times New Roman"/>
        </w:rPr>
      </w:pPr>
      <w:r w:rsidRPr="00EC2764">
        <w:rPr>
          <w:rFonts w:ascii="Times New Roman" w:hAnsi="Times New Roman" w:cs="Times New Roman"/>
        </w:rPr>
        <w:t xml:space="preserve">To optimally tune hyperparameters, a grid search algorithm is used. Grid search takes a set of </w:t>
      </w:r>
      <w:r w:rsidR="00DD0807" w:rsidRPr="00EC2764">
        <w:rPr>
          <w:rFonts w:ascii="Times New Roman" w:hAnsi="Times New Roman" w:cs="Times New Roman"/>
        </w:rPr>
        <w:t>seemingly random</w:t>
      </w:r>
      <w:r w:rsidRPr="00EC2764">
        <w:rPr>
          <w:rFonts w:ascii="Times New Roman" w:hAnsi="Times New Roman" w:cs="Times New Roman"/>
        </w:rPr>
        <w:t xml:space="preserve"> values and passes them to the SVM.</w:t>
      </w:r>
      <w:r w:rsidR="00DD0807" w:rsidRPr="00EC2764">
        <w:rPr>
          <w:rFonts w:ascii="Times New Roman" w:hAnsi="Times New Roman" w:cs="Times New Roman"/>
        </w:rPr>
        <w:t xml:space="preserve"> In our case, C and gamma values are generated by decrementing from 10 and 1 respectively. </w:t>
      </w:r>
      <w:r w:rsidRPr="00EC2764">
        <w:rPr>
          <w:rFonts w:ascii="Times New Roman" w:hAnsi="Times New Roman" w:cs="Times New Roman"/>
        </w:rPr>
        <w:t xml:space="preserve">The SVM is trained using its own data set and then tested. The grid search algorithm </w:t>
      </w:r>
      <w:r w:rsidR="006A6C2C" w:rsidRPr="00EC2764">
        <w:rPr>
          <w:rFonts w:ascii="Times New Roman" w:hAnsi="Times New Roman" w:cs="Times New Roman"/>
        </w:rPr>
        <w:t>cross</w:t>
      </w:r>
      <w:r w:rsidR="006B272A" w:rsidRPr="00EC2764">
        <w:rPr>
          <w:rFonts w:ascii="Times New Roman" w:hAnsi="Times New Roman" w:cs="Times New Roman"/>
        </w:rPr>
        <w:t>-</w:t>
      </w:r>
      <w:r w:rsidR="006A6C2C" w:rsidRPr="00EC2764">
        <w:rPr>
          <w:rFonts w:ascii="Times New Roman" w:hAnsi="Times New Roman" w:cs="Times New Roman"/>
        </w:rPr>
        <w:t>checks the prediction</w:t>
      </w:r>
      <w:r w:rsidRPr="00EC2764">
        <w:rPr>
          <w:rFonts w:ascii="Times New Roman" w:hAnsi="Times New Roman" w:cs="Times New Roman"/>
        </w:rPr>
        <w:t xml:space="preserve"> from </w:t>
      </w:r>
      <w:r w:rsidR="006A6C2C" w:rsidRPr="00EC2764">
        <w:rPr>
          <w:rFonts w:ascii="Times New Roman" w:hAnsi="Times New Roman" w:cs="Times New Roman"/>
        </w:rPr>
        <w:t xml:space="preserve">the </w:t>
      </w:r>
      <w:r w:rsidRPr="00EC2764">
        <w:rPr>
          <w:rFonts w:ascii="Times New Roman" w:hAnsi="Times New Roman" w:cs="Times New Roman"/>
        </w:rPr>
        <w:t xml:space="preserve">SVM </w:t>
      </w:r>
      <w:r w:rsidR="006A6C2C" w:rsidRPr="00EC2764">
        <w:rPr>
          <w:rFonts w:ascii="Times New Roman" w:hAnsi="Times New Roman" w:cs="Times New Roman"/>
        </w:rPr>
        <w:t>with the human classifications obtained and data collection. Based on the highest scoring combination of C and gamma with the given test set, the algorithm chooses</w:t>
      </w:r>
      <w:r w:rsidRPr="00EC2764">
        <w:rPr>
          <w:rFonts w:ascii="Times New Roman" w:hAnsi="Times New Roman" w:cs="Times New Roman"/>
        </w:rPr>
        <w:t xml:space="preserve"> </w:t>
      </w:r>
      <w:r w:rsidR="009B4C46" w:rsidRPr="00EC2764">
        <w:rPr>
          <w:rFonts w:ascii="Times New Roman" w:hAnsi="Times New Roman" w:cs="Times New Roman"/>
        </w:rPr>
        <w:t>the optimal input parameters.</w:t>
      </w:r>
      <w:r w:rsidR="00DD0807" w:rsidRPr="00EC2764">
        <w:rPr>
          <w:rFonts w:ascii="Times New Roman" w:hAnsi="Times New Roman" w:cs="Times New Roman"/>
        </w:rPr>
        <w:t xml:space="preserve"> </w:t>
      </w:r>
      <w:r w:rsidR="00ED0686" w:rsidRPr="00EC2764">
        <w:rPr>
          <w:rFonts w:ascii="Times New Roman" w:hAnsi="Times New Roman" w:cs="Times New Roman"/>
        </w:rPr>
        <w:t>We now know the values of C and gamma are optimised specifically for the purpose of classifying aircraft and ground images.</w:t>
      </w:r>
    </w:p>
    <w:p w14:paraId="1E7B52DE" w14:textId="38F7DCD7" w:rsidR="00AC4D27" w:rsidRPr="00EC2764" w:rsidRDefault="00BE13C7" w:rsidP="008B6EF7">
      <w:pPr>
        <w:pStyle w:val="Heading4"/>
        <w:spacing w:line="240" w:lineRule="auto"/>
        <w:rPr>
          <w:rFonts w:ascii="Times New Roman" w:hAnsi="Times New Roman" w:cs="Times New Roman"/>
        </w:rPr>
      </w:pPr>
      <w:r w:rsidRPr="00EC2764">
        <w:rPr>
          <w:rFonts w:ascii="Times New Roman" w:hAnsi="Times New Roman" w:cs="Times New Roman"/>
        </w:rPr>
        <w:t>2.5.2.4</w:t>
      </w:r>
      <w:r w:rsidR="001B31BB" w:rsidRPr="00EC2764">
        <w:rPr>
          <w:rFonts w:ascii="Times New Roman" w:hAnsi="Times New Roman" w:cs="Times New Roman"/>
        </w:rPr>
        <w:t xml:space="preserve"> </w:t>
      </w:r>
      <w:r w:rsidR="00180EF6" w:rsidRPr="00EC2764">
        <w:rPr>
          <w:rFonts w:ascii="Times New Roman" w:hAnsi="Times New Roman" w:cs="Times New Roman"/>
        </w:rPr>
        <w:t xml:space="preserve">Under and </w:t>
      </w:r>
      <w:r w:rsidR="00AC4D27" w:rsidRPr="00EC2764">
        <w:rPr>
          <w:rFonts w:ascii="Times New Roman" w:hAnsi="Times New Roman" w:cs="Times New Roman"/>
        </w:rPr>
        <w:t>Overfitting</w:t>
      </w:r>
    </w:p>
    <w:p w14:paraId="6ACEE156" w14:textId="1E62079B" w:rsidR="007169B1" w:rsidRPr="00EC2764" w:rsidRDefault="00180EF6" w:rsidP="008B6EF7">
      <w:pPr>
        <w:spacing w:line="240" w:lineRule="auto"/>
        <w:rPr>
          <w:rFonts w:ascii="Times New Roman" w:hAnsi="Times New Roman" w:cs="Times New Roman"/>
        </w:rPr>
      </w:pPr>
      <w:r w:rsidRPr="00EC2764">
        <w:rPr>
          <w:rFonts w:ascii="Times New Roman" w:hAnsi="Times New Roman" w:cs="Times New Roman"/>
        </w:rPr>
        <w:t xml:space="preserve">Under and </w:t>
      </w:r>
      <w:r w:rsidR="001A3EFE" w:rsidRPr="00EC2764">
        <w:rPr>
          <w:rFonts w:ascii="Times New Roman" w:hAnsi="Times New Roman" w:cs="Times New Roman"/>
        </w:rPr>
        <w:t>o</w:t>
      </w:r>
      <w:r w:rsidR="00AC4D27" w:rsidRPr="00EC2764">
        <w:rPr>
          <w:rFonts w:ascii="Times New Roman" w:hAnsi="Times New Roman" w:cs="Times New Roman"/>
        </w:rPr>
        <w:t>verfitting occurs</w:t>
      </w:r>
      <w:r w:rsidR="007169B1" w:rsidRPr="00EC2764">
        <w:rPr>
          <w:rFonts w:ascii="Times New Roman" w:hAnsi="Times New Roman" w:cs="Times New Roman"/>
        </w:rPr>
        <w:t xml:space="preserve"> when the hyperplane divides classes too closely</w:t>
      </w:r>
      <w:r w:rsidRPr="00EC2764">
        <w:rPr>
          <w:rFonts w:ascii="Times New Roman" w:hAnsi="Times New Roman" w:cs="Times New Roman"/>
        </w:rPr>
        <w:t xml:space="preserve"> or too loosely</w:t>
      </w:r>
      <w:r w:rsidR="007169B1" w:rsidRPr="00EC2764">
        <w:rPr>
          <w:rFonts w:ascii="Times New Roman" w:hAnsi="Times New Roman" w:cs="Times New Roman"/>
        </w:rPr>
        <w:t xml:space="preserve">. Figure 7 shows </w:t>
      </w:r>
      <w:r w:rsidR="006B272A" w:rsidRPr="00EC2764">
        <w:rPr>
          <w:rFonts w:ascii="Times New Roman" w:hAnsi="Times New Roman" w:cs="Times New Roman"/>
        </w:rPr>
        <w:t xml:space="preserve">the </w:t>
      </w:r>
      <w:r w:rsidR="007169B1" w:rsidRPr="00EC2764">
        <w:rPr>
          <w:rFonts w:ascii="Times New Roman" w:hAnsi="Times New Roman" w:cs="Times New Roman"/>
        </w:rPr>
        <w:t xml:space="preserve">different types of fits. </w:t>
      </w:r>
    </w:p>
    <w:p w14:paraId="1DC02162" w14:textId="77777777" w:rsidR="007169B1" w:rsidRPr="00EC2764" w:rsidRDefault="007169B1" w:rsidP="008B6EF7">
      <w:pPr>
        <w:keepNext/>
        <w:spacing w:line="240" w:lineRule="auto"/>
        <w:rPr>
          <w:rFonts w:ascii="Times New Roman" w:hAnsi="Times New Roman" w:cs="Times New Roman"/>
        </w:rPr>
      </w:pPr>
      <w:r w:rsidRPr="00EC2764">
        <w:rPr>
          <w:rFonts w:ascii="Times New Roman" w:hAnsi="Times New Roman" w:cs="Times New Roman"/>
          <w:noProof/>
          <w:lang w:eastAsia="en-GB"/>
        </w:rPr>
        <w:drawing>
          <wp:inline distT="0" distB="0" distL="0" distR="0" wp14:anchorId="7B57CC01" wp14:editId="287BD5CE">
            <wp:extent cx="5731510" cy="1992018"/>
            <wp:effectExtent l="0" t="0" r="2540" b="8255"/>
            <wp:docPr id="11" name="Picture 11" descr="Image result for what is over f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hat is over fitt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992018"/>
                    </a:xfrm>
                    <a:prstGeom prst="rect">
                      <a:avLst/>
                    </a:prstGeom>
                    <a:noFill/>
                    <a:ln>
                      <a:noFill/>
                    </a:ln>
                  </pic:spPr>
                </pic:pic>
              </a:graphicData>
            </a:graphic>
          </wp:inline>
        </w:drawing>
      </w:r>
    </w:p>
    <w:p w14:paraId="6ECD725B" w14:textId="348B0C64" w:rsidR="007169B1" w:rsidRPr="00EC2764" w:rsidRDefault="007169B1" w:rsidP="008B6EF7">
      <w:pPr>
        <w:pStyle w:val="Caption"/>
        <w:rPr>
          <w:rFonts w:ascii="Times New Roman" w:hAnsi="Times New Roman" w:cs="Times New Roman"/>
        </w:rPr>
      </w:pPr>
      <w:bookmarkStart w:id="96" w:name="_Toc6934700"/>
      <w:r w:rsidRPr="00EC2764">
        <w:rPr>
          <w:rFonts w:ascii="Times New Roman" w:hAnsi="Times New Roman" w:cs="Times New Roman"/>
        </w:rPr>
        <w:t xml:space="preserve">Figure </w:t>
      </w:r>
      <w:r w:rsidR="00BD0F19" w:rsidRPr="00EC2764">
        <w:rPr>
          <w:rFonts w:ascii="Times New Roman" w:hAnsi="Times New Roman" w:cs="Times New Roman"/>
        </w:rPr>
        <w:fldChar w:fldCharType="begin"/>
      </w:r>
      <w:r w:rsidR="00BD0F19" w:rsidRPr="00EC2764">
        <w:rPr>
          <w:rFonts w:ascii="Times New Roman" w:hAnsi="Times New Roman" w:cs="Times New Roman"/>
        </w:rPr>
        <w:instrText xml:space="preserve"> SEQ Figure \* ARABIC </w:instrText>
      </w:r>
      <w:r w:rsidR="00BD0F19" w:rsidRPr="00EC2764">
        <w:rPr>
          <w:rFonts w:ascii="Times New Roman" w:hAnsi="Times New Roman" w:cs="Times New Roman"/>
        </w:rPr>
        <w:fldChar w:fldCharType="separate"/>
      </w:r>
      <w:r w:rsidR="00A47075" w:rsidRPr="00EC2764">
        <w:rPr>
          <w:rFonts w:ascii="Times New Roman" w:hAnsi="Times New Roman" w:cs="Times New Roman"/>
          <w:noProof/>
        </w:rPr>
        <w:t>8</w:t>
      </w:r>
      <w:r w:rsidR="00BD0F19" w:rsidRPr="00EC2764">
        <w:rPr>
          <w:rFonts w:ascii="Times New Roman" w:hAnsi="Times New Roman" w:cs="Times New Roman"/>
          <w:noProof/>
        </w:rPr>
        <w:fldChar w:fldCharType="end"/>
      </w:r>
      <w:r w:rsidRPr="00EC2764">
        <w:rPr>
          <w:rFonts w:ascii="Times New Roman" w:hAnsi="Times New Roman" w:cs="Times New Roman"/>
        </w:rPr>
        <w:t>: S</w:t>
      </w:r>
      <w:r w:rsidR="00295525" w:rsidRPr="00EC2764">
        <w:rPr>
          <w:rFonts w:ascii="Times New Roman" w:hAnsi="Times New Roman" w:cs="Times New Roman"/>
        </w:rPr>
        <w:t xml:space="preserve">hows the different types of fits an SVM’s hyperplane can follow </w:t>
      </w:r>
      <w:r w:rsidRPr="00EC2764">
        <w:rPr>
          <w:rFonts w:ascii="Times New Roman" w:hAnsi="Times New Roman" w:cs="Times New Roman"/>
        </w:rPr>
        <w:t>[</w:t>
      </w:r>
      <w:r w:rsidR="00CF3610" w:rsidRPr="00EC2764">
        <w:rPr>
          <w:rFonts w:ascii="Times New Roman" w:hAnsi="Times New Roman" w:cs="Times New Roman"/>
        </w:rPr>
        <w:t>1</w:t>
      </w:r>
      <w:r w:rsidR="001E1B7B" w:rsidRPr="00EC2764">
        <w:rPr>
          <w:rFonts w:ascii="Times New Roman" w:hAnsi="Times New Roman" w:cs="Times New Roman"/>
        </w:rPr>
        <w:t>8</w:t>
      </w:r>
      <w:r w:rsidRPr="00EC2764">
        <w:rPr>
          <w:rFonts w:ascii="Times New Roman" w:hAnsi="Times New Roman" w:cs="Times New Roman"/>
        </w:rPr>
        <w:t>]</w:t>
      </w:r>
      <w:bookmarkEnd w:id="96"/>
    </w:p>
    <w:p w14:paraId="769EEA9B" w14:textId="2C6EDDB8" w:rsidR="00DD0807" w:rsidRPr="00EC2764" w:rsidRDefault="007169B1" w:rsidP="008B6EF7">
      <w:pPr>
        <w:spacing w:line="240" w:lineRule="auto"/>
        <w:rPr>
          <w:rFonts w:ascii="Times New Roman" w:hAnsi="Times New Roman" w:cs="Times New Roman"/>
        </w:rPr>
      </w:pPr>
      <w:r w:rsidRPr="00EC2764">
        <w:rPr>
          <w:rFonts w:ascii="Times New Roman" w:hAnsi="Times New Roman" w:cs="Times New Roman"/>
        </w:rPr>
        <w:t>When a</w:t>
      </w:r>
      <w:r w:rsidR="006B272A" w:rsidRPr="00EC2764">
        <w:rPr>
          <w:rFonts w:ascii="Times New Roman" w:hAnsi="Times New Roman" w:cs="Times New Roman"/>
        </w:rPr>
        <w:t>n</w:t>
      </w:r>
      <w:r w:rsidRPr="00EC2764">
        <w:rPr>
          <w:rFonts w:ascii="Times New Roman" w:hAnsi="Times New Roman" w:cs="Times New Roman"/>
        </w:rPr>
        <w:t xml:space="preserve"> ML model is </w:t>
      </w:r>
      <w:r w:rsidR="00EB18B8" w:rsidRPr="00EC2764">
        <w:rPr>
          <w:rFonts w:ascii="Times New Roman" w:hAnsi="Times New Roman" w:cs="Times New Roman"/>
        </w:rPr>
        <w:t>overfitted</w:t>
      </w:r>
      <w:r w:rsidRPr="00EC2764">
        <w:rPr>
          <w:rFonts w:ascii="Times New Roman" w:hAnsi="Times New Roman" w:cs="Times New Roman"/>
        </w:rPr>
        <w:t>, it makes it difficult for future predictions to be accurate as they must fit very specific criteria</w:t>
      </w:r>
      <w:r w:rsidR="00180EF6" w:rsidRPr="00EC2764">
        <w:rPr>
          <w:rFonts w:ascii="Times New Roman" w:hAnsi="Times New Roman" w:cs="Times New Roman"/>
        </w:rPr>
        <w:t xml:space="preserve"> therefore often fail to reach the correct result</w:t>
      </w:r>
      <w:r w:rsidRPr="00EC2764">
        <w:rPr>
          <w:rFonts w:ascii="Times New Roman" w:hAnsi="Times New Roman" w:cs="Times New Roman"/>
        </w:rPr>
        <w:t>.</w:t>
      </w:r>
      <w:r w:rsidR="00BF7AB3" w:rsidRPr="00EC2764">
        <w:rPr>
          <w:rFonts w:ascii="Times New Roman" w:hAnsi="Times New Roman" w:cs="Times New Roman"/>
        </w:rPr>
        <w:t xml:space="preserve"> Overfitting occurs when a hyperplanes margin </w:t>
      </w:r>
      <w:r w:rsidR="001A3EFE" w:rsidRPr="00EC2764">
        <w:rPr>
          <w:rFonts w:ascii="Times New Roman" w:hAnsi="Times New Roman" w:cs="Times New Roman"/>
        </w:rPr>
        <w:t xml:space="preserve">is </w:t>
      </w:r>
      <w:r w:rsidR="00BF7AB3" w:rsidRPr="00EC2764">
        <w:rPr>
          <w:rFonts w:ascii="Times New Roman" w:hAnsi="Times New Roman" w:cs="Times New Roman"/>
        </w:rPr>
        <w:t>hard.</w:t>
      </w:r>
      <w:r w:rsidR="00180EF6" w:rsidRPr="00EC2764">
        <w:rPr>
          <w:rFonts w:ascii="Times New Roman" w:hAnsi="Times New Roman" w:cs="Times New Roman"/>
        </w:rPr>
        <w:t xml:space="preserve"> </w:t>
      </w:r>
    </w:p>
    <w:p w14:paraId="43757691" w14:textId="178E9233" w:rsidR="001A3EFE" w:rsidRPr="00EC2764" w:rsidRDefault="001A3EFE" w:rsidP="008B6EF7">
      <w:pPr>
        <w:spacing w:line="240" w:lineRule="auto"/>
        <w:rPr>
          <w:rFonts w:ascii="Times New Roman" w:hAnsi="Times New Roman" w:cs="Times New Roman"/>
        </w:rPr>
      </w:pPr>
      <w:r w:rsidRPr="00EC2764">
        <w:rPr>
          <w:rFonts w:ascii="Times New Roman" w:hAnsi="Times New Roman" w:cs="Times New Roman"/>
        </w:rPr>
        <w:t xml:space="preserve">Underfitting occurs when the ML model fails to gain an understanding of the underlying </w:t>
      </w:r>
      <w:r w:rsidR="00ED0686" w:rsidRPr="00EC2764">
        <w:rPr>
          <w:rFonts w:ascii="Times New Roman" w:hAnsi="Times New Roman" w:cs="Times New Roman"/>
        </w:rPr>
        <w:t>structure</w:t>
      </w:r>
      <w:r w:rsidRPr="00EC2764">
        <w:rPr>
          <w:rFonts w:ascii="Times New Roman" w:hAnsi="Times New Roman" w:cs="Times New Roman"/>
        </w:rPr>
        <w:t xml:space="preserve">. </w:t>
      </w:r>
      <w:r w:rsidR="00ED0686" w:rsidRPr="00EC2764">
        <w:rPr>
          <w:rFonts w:ascii="Times New Roman" w:hAnsi="Times New Roman" w:cs="Times New Roman"/>
        </w:rPr>
        <w:t xml:space="preserve">This can be a result of selecting the wrong kernel with the shape of the data provided at </w:t>
      </w:r>
      <w:r w:rsidR="006B272A" w:rsidRPr="00EC2764">
        <w:rPr>
          <w:rFonts w:ascii="Times New Roman" w:hAnsi="Times New Roman" w:cs="Times New Roman"/>
        </w:rPr>
        <w:t xml:space="preserve">the </w:t>
      </w:r>
      <w:r w:rsidR="00ED0686" w:rsidRPr="00EC2764">
        <w:rPr>
          <w:rFonts w:ascii="Times New Roman" w:hAnsi="Times New Roman" w:cs="Times New Roman"/>
        </w:rPr>
        <w:t xml:space="preserve">training. </w:t>
      </w:r>
    </w:p>
    <w:p w14:paraId="297AC60B" w14:textId="30EC300E" w:rsidR="00FF749D" w:rsidRPr="00EC2764" w:rsidRDefault="00BE13C7" w:rsidP="008B6EF7">
      <w:pPr>
        <w:pStyle w:val="Heading3"/>
        <w:spacing w:line="240" w:lineRule="auto"/>
        <w:rPr>
          <w:rFonts w:ascii="Times New Roman" w:hAnsi="Times New Roman" w:cs="Times New Roman"/>
        </w:rPr>
      </w:pPr>
      <w:bookmarkStart w:id="97" w:name="_Toc7133848"/>
      <w:r w:rsidRPr="00EC2764">
        <w:rPr>
          <w:rFonts w:ascii="Times New Roman" w:hAnsi="Times New Roman" w:cs="Times New Roman"/>
        </w:rPr>
        <w:t>2.5.3</w:t>
      </w:r>
      <w:r w:rsidR="001B31BB" w:rsidRPr="00EC2764">
        <w:rPr>
          <w:rFonts w:ascii="Times New Roman" w:hAnsi="Times New Roman" w:cs="Times New Roman"/>
        </w:rPr>
        <w:t xml:space="preserve"> </w:t>
      </w:r>
      <w:r w:rsidR="00252BB0" w:rsidRPr="00EC2764">
        <w:rPr>
          <w:rFonts w:ascii="Times New Roman" w:hAnsi="Times New Roman" w:cs="Times New Roman"/>
        </w:rPr>
        <w:t>Cross</w:t>
      </w:r>
      <w:r w:rsidR="006B272A" w:rsidRPr="00EC2764">
        <w:rPr>
          <w:rFonts w:ascii="Times New Roman" w:hAnsi="Times New Roman" w:cs="Times New Roman"/>
        </w:rPr>
        <w:t>-</w:t>
      </w:r>
      <w:r w:rsidR="00252BB0" w:rsidRPr="00EC2764">
        <w:rPr>
          <w:rFonts w:ascii="Times New Roman" w:hAnsi="Times New Roman" w:cs="Times New Roman"/>
        </w:rPr>
        <w:t>validation</w:t>
      </w:r>
      <w:bookmarkEnd w:id="97"/>
    </w:p>
    <w:p w14:paraId="5832DABA" w14:textId="4B367BC1" w:rsidR="00EB18B8" w:rsidRPr="00EC2764" w:rsidRDefault="00EB18B8" w:rsidP="008B6EF7">
      <w:pPr>
        <w:spacing w:line="240" w:lineRule="auto"/>
        <w:rPr>
          <w:rFonts w:ascii="Times New Roman" w:hAnsi="Times New Roman" w:cs="Times New Roman"/>
        </w:rPr>
      </w:pPr>
      <w:r w:rsidRPr="00EC2764">
        <w:rPr>
          <w:rFonts w:ascii="Times New Roman" w:hAnsi="Times New Roman" w:cs="Times New Roman"/>
        </w:rPr>
        <w:t>k-Fold cross</w:t>
      </w:r>
      <w:r w:rsidR="006B272A" w:rsidRPr="00EC2764">
        <w:rPr>
          <w:rFonts w:ascii="Times New Roman" w:hAnsi="Times New Roman" w:cs="Times New Roman"/>
        </w:rPr>
        <w:t>-</w:t>
      </w:r>
      <w:r w:rsidRPr="00EC2764">
        <w:rPr>
          <w:rFonts w:ascii="Times New Roman" w:hAnsi="Times New Roman" w:cs="Times New Roman"/>
        </w:rPr>
        <w:t>validation is a resampling technique used to evaluate ML models accuracy and performance on a limited data set.</w:t>
      </w:r>
      <w:r w:rsidR="007F061A" w:rsidRPr="00EC2764">
        <w:rPr>
          <w:rFonts w:ascii="Times New Roman" w:hAnsi="Times New Roman" w:cs="Times New Roman"/>
        </w:rPr>
        <w:t xml:space="preserve"> It is often used to gain an insight into expected results with an unseen data set. </w:t>
      </w:r>
      <w:r w:rsidRPr="00EC2764">
        <w:rPr>
          <w:rFonts w:ascii="Times New Roman" w:hAnsi="Times New Roman" w:cs="Times New Roman"/>
        </w:rPr>
        <w:t>The technique has a single parameter referred to as</w:t>
      </w:r>
      <w:r w:rsidR="006B272A" w:rsidRPr="00EC2764">
        <w:rPr>
          <w:rFonts w:ascii="Times New Roman" w:hAnsi="Times New Roman" w:cs="Times New Roman"/>
        </w:rPr>
        <w:t xml:space="preserve"> ‘</w:t>
      </w:r>
      <w:r w:rsidRPr="00EC2764">
        <w:rPr>
          <w:rFonts w:ascii="Times New Roman" w:hAnsi="Times New Roman" w:cs="Times New Roman"/>
        </w:rPr>
        <w:t>k</w:t>
      </w:r>
      <w:r w:rsidR="006B272A" w:rsidRPr="00EC2764">
        <w:rPr>
          <w:rFonts w:ascii="Times New Roman" w:hAnsi="Times New Roman" w:cs="Times New Roman"/>
        </w:rPr>
        <w:t>’</w:t>
      </w:r>
      <w:r w:rsidRPr="00EC2764">
        <w:rPr>
          <w:rFonts w:ascii="Times New Roman" w:hAnsi="Times New Roman" w:cs="Times New Roman"/>
        </w:rPr>
        <w:t xml:space="preserve">. Parameter k defines the number of groups the total data set will be split into. If k = 10, the process will be called </w:t>
      </w:r>
      <w:r w:rsidR="00177B1F" w:rsidRPr="00EC2764">
        <w:rPr>
          <w:rFonts w:ascii="Times New Roman" w:hAnsi="Times New Roman" w:cs="Times New Roman"/>
        </w:rPr>
        <w:t>10-fold</w:t>
      </w:r>
      <w:r w:rsidRPr="00EC2764">
        <w:rPr>
          <w:rFonts w:ascii="Times New Roman" w:hAnsi="Times New Roman" w:cs="Times New Roman"/>
        </w:rPr>
        <w:t xml:space="preserve"> cross</w:t>
      </w:r>
      <w:r w:rsidR="006B272A" w:rsidRPr="00EC2764">
        <w:rPr>
          <w:rFonts w:ascii="Times New Roman" w:hAnsi="Times New Roman" w:cs="Times New Roman"/>
        </w:rPr>
        <w:t>-</w:t>
      </w:r>
      <w:r w:rsidRPr="00EC2764">
        <w:rPr>
          <w:rFonts w:ascii="Times New Roman" w:hAnsi="Times New Roman" w:cs="Times New Roman"/>
        </w:rPr>
        <w:t>validation</w:t>
      </w:r>
      <w:r w:rsidR="007F061A" w:rsidRPr="00EC2764">
        <w:rPr>
          <w:rFonts w:ascii="Times New Roman" w:hAnsi="Times New Roman" w:cs="Times New Roman"/>
        </w:rPr>
        <w:t>. Cross</w:t>
      </w:r>
      <w:r w:rsidR="006B272A" w:rsidRPr="00EC2764">
        <w:rPr>
          <w:rFonts w:ascii="Times New Roman" w:hAnsi="Times New Roman" w:cs="Times New Roman"/>
        </w:rPr>
        <w:t>-</w:t>
      </w:r>
      <w:r w:rsidR="007F061A" w:rsidRPr="00EC2764">
        <w:rPr>
          <w:rFonts w:ascii="Times New Roman" w:hAnsi="Times New Roman" w:cs="Times New Roman"/>
        </w:rPr>
        <w:t xml:space="preserve">validation is a popular method because it is simple to understand and usually results in </w:t>
      </w:r>
      <w:r w:rsidR="006B272A" w:rsidRPr="00EC2764">
        <w:rPr>
          <w:rFonts w:ascii="Times New Roman" w:hAnsi="Times New Roman" w:cs="Times New Roman"/>
        </w:rPr>
        <w:t xml:space="preserve">a </w:t>
      </w:r>
      <w:r w:rsidR="007F061A" w:rsidRPr="00EC2764">
        <w:rPr>
          <w:rFonts w:ascii="Times New Roman" w:hAnsi="Times New Roman" w:cs="Times New Roman"/>
        </w:rPr>
        <w:t xml:space="preserve">less biased and optimal estimate of the model as opposed to a simple train/test split. </w:t>
      </w:r>
      <w:r w:rsidR="00675081" w:rsidRPr="00EC2764">
        <w:rPr>
          <w:rFonts w:ascii="Times New Roman" w:hAnsi="Times New Roman" w:cs="Times New Roman"/>
        </w:rPr>
        <w:t>It also shows how accurate the training data is. If the cross</w:t>
      </w:r>
      <w:r w:rsidR="006B272A" w:rsidRPr="00EC2764">
        <w:rPr>
          <w:rFonts w:ascii="Times New Roman" w:hAnsi="Times New Roman" w:cs="Times New Roman"/>
        </w:rPr>
        <w:t>-</w:t>
      </w:r>
      <w:r w:rsidR="00675081" w:rsidRPr="00EC2764">
        <w:rPr>
          <w:rFonts w:ascii="Times New Roman" w:hAnsi="Times New Roman" w:cs="Times New Roman"/>
        </w:rPr>
        <w:t>validations core of the training data is low, then the model may struggle to evaluate unseen test data.</w:t>
      </w:r>
    </w:p>
    <w:p w14:paraId="7A5B5386" w14:textId="39007D00" w:rsidR="007F061A" w:rsidRPr="00EC2764" w:rsidRDefault="007F061A" w:rsidP="008B6EF7">
      <w:pPr>
        <w:spacing w:line="240" w:lineRule="auto"/>
        <w:rPr>
          <w:rFonts w:ascii="Times New Roman" w:hAnsi="Times New Roman" w:cs="Times New Roman"/>
        </w:rPr>
      </w:pPr>
      <w:r w:rsidRPr="00EC2764">
        <w:rPr>
          <w:rFonts w:ascii="Times New Roman" w:hAnsi="Times New Roman" w:cs="Times New Roman"/>
        </w:rPr>
        <w:t>The steps for cross</w:t>
      </w:r>
      <w:r w:rsidR="006B272A" w:rsidRPr="00EC2764">
        <w:rPr>
          <w:rFonts w:ascii="Times New Roman" w:hAnsi="Times New Roman" w:cs="Times New Roman"/>
        </w:rPr>
        <w:t>-</w:t>
      </w:r>
      <w:r w:rsidRPr="00EC2764">
        <w:rPr>
          <w:rFonts w:ascii="Times New Roman" w:hAnsi="Times New Roman" w:cs="Times New Roman"/>
        </w:rPr>
        <w:t>validation are as follows:</w:t>
      </w:r>
    </w:p>
    <w:p w14:paraId="7AE4D842" w14:textId="392EB2F7" w:rsidR="007F061A" w:rsidRPr="00EC2764" w:rsidRDefault="007F061A" w:rsidP="008B6EF7">
      <w:pPr>
        <w:pStyle w:val="ListParagraph"/>
        <w:numPr>
          <w:ilvl w:val="0"/>
          <w:numId w:val="5"/>
        </w:numPr>
        <w:spacing w:line="240" w:lineRule="auto"/>
        <w:rPr>
          <w:rFonts w:ascii="Times New Roman" w:hAnsi="Times New Roman" w:cs="Times New Roman"/>
        </w:rPr>
      </w:pPr>
      <w:r w:rsidRPr="00EC2764">
        <w:rPr>
          <w:rFonts w:ascii="Times New Roman" w:hAnsi="Times New Roman" w:cs="Times New Roman"/>
        </w:rPr>
        <w:t xml:space="preserve">Randomize the </w:t>
      </w:r>
      <w:r w:rsidR="006B272A" w:rsidRPr="00EC2764">
        <w:rPr>
          <w:rFonts w:ascii="Times New Roman" w:hAnsi="Times New Roman" w:cs="Times New Roman"/>
        </w:rPr>
        <w:t>order of the dataset</w:t>
      </w:r>
    </w:p>
    <w:p w14:paraId="5DB669A9" w14:textId="4F948878" w:rsidR="007F061A" w:rsidRPr="00EC2764" w:rsidRDefault="007F061A" w:rsidP="008B6EF7">
      <w:pPr>
        <w:pStyle w:val="ListParagraph"/>
        <w:numPr>
          <w:ilvl w:val="0"/>
          <w:numId w:val="5"/>
        </w:numPr>
        <w:spacing w:line="240" w:lineRule="auto"/>
        <w:rPr>
          <w:rFonts w:ascii="Times New Roman" w:hAnsi="Times New Roman" w:cs="Times New Roman"/>
        </w:rPr>
      </w:pPr>
      <w:r w:rsidRPr="00EC2764">
        <w:rPr>
          <w:rFonts w:ascii="Times New Roman" w:hAnsi="Times New Roman" w:cs="Times New Roman"/>
        </w:rPr>
        <w:t xml:space="preserve">Split </w:t>
      </w:r>
      <w:r w:rsidR="006B272A" w:rsidRPr="00EC2764">
        <w:rPr>
          <w:rFonts w:ascii="Times New Roman" w:hAnsi="Times New Roman" w:cs="Times New Roman"/>
        </w:rPr>
        <w:t xml:space="preserve">the </w:t>
      </w:r>
      <w:r w:rsidRPr="00EC2764">
        <w:rPr>
          <w:rFonts w:ascii="Times New Roman" w:hAnsi="Times New Roman" w:cs="Times New Roman"/>
        </w:rPr>
        <w:t>dataset into k groups</w:t>
      </w:r>
    </w:p>
    <w:p w14:paraId="7FA2BAB6" w14:textId="77777777" w:rsidR="007F061A" w:rsidRPr="00EC2764" w:rsidRDefault="007F061A" w:rsidP="008B6EF7">
      <w:pPr>
        <w:pStyle w:val="ListParagraph"/>
        <w:numPr>
          <w:ilvl w:val="0"/>
          <w:numId w:val="5"/>
        </w:numPr>
        <w:spacing w:line="240" w:lineRule="auto"/>
        <w:rPr>
          <w:rFonts w:ascii="Times New Roman" w:hAnsi="Times New Roman" w:cs="Times New Roman"/>
        </w:rPr>
      </w:pPr>
      <w:r w:rsidRPr="00EC2764">
        <w:rPr>
          <w:rFonts w:ascii="Times New Roman" w:hAnsi="Times New Roman" w:cs="Times New Roman"/>
        </w:rPr>
        <w:t>For each group create</w:t>
      </w:r>
    </w:p>
    <w:p w14:paraId="6AE78108" w14:textId="625CC8F3" w:rsidR="007F061A" w:rsidRPr="00EC2764" w:rsidRDefault="00675081" w:rsidP="008B6EF7">
      <w:pPr>
        <w:pStyle w:val="ListParagraph"/>
        <w:spacing w:line="240" w:lineRule="auto"/>
        <w:rPr>
          <w:rFonts w:ascii="Times New Roman" w:hAnsi="Times New Roman" w:cs="Times New Roman"/>
        </w:rPr>
      </w:pPr>
      <w:r w:rsidRPr="00EC2764">
        <w:rPr>
          <w:rFonts w:ascii="Times New Roman" w:hAnsi="Times New Roman" w:cs="Times New Roman"/>
        </w:rPr>
        <w:t>3a.</w:t>
      </w:r>
      <w:r w:rsidR="007F061A" w:rsidRPr="00EC2764">
        <w:rPr>
          <w:rFonts w:ascii="Times New Roman" w:hAnsi="Times New Roman" w:cs="Times New Roman"/>
        </w:rPr>
        <w:t xml:space="preserve"> Retain group for test</w:t>
      </w:r>
    </w:p>
    <w:p w14:paraId="5C261027" w14:textId="24C4BF32" w:rsidR="007F061A" w:rsidRPr="00EC2764" w:rsidRDefault="007F061A" w:rsidP="008B6EF7">
      <w:pPr>
        <w:pStyle w:val="ListParagraph"/>
        <w:spacing w:line="240" w:lineRule="auto"/>
        <w:rPr>
          <w:rFonts w:ascii="Times New Roman" w:hAnsi="Times New Roman" w:cs="Times New Roman"/>
        </w:rPr>
      </w:pPr>
      <w:r w:rsidRPr="00EC2764">
        <w:rPr>
          <w:rFonts w:ascii="Times New Roman" w:hAnsi="Times New Roman" w:cs="Times New Roman"/>
        </w:rPr>
        <w:t>3</w:t>
      </w:r>
      <w:r w:rsidR="00675081" w:rsidRPr="00EC2764">
        <w:rPr>
          <w:rFonts w:ascii="Times New Roman" w:hAnsi="Times New Roman" w:cs="Times New Roman"/>
        </w:rPr>
        <w:t xml:space="preserve">b. </w:t>
      </w:r>
      <w:r w:rsidRPr="00EC2764">
        <w:rPr>
          <w:rFonts w:ascii="Times New Roman" w:hAnsi="Times New Roman" w:cs="Times New Roman"/>
        </w:rPr>
        <w:t xml:space="preserve">Train model using remaining groups and evaluate </w:t>
      </w:r>
      <w:r w:rsidR="006B272A" w:rsidRPr="00EC2764">
        <w:rPr>
          <w:rFonts w:ascii="Times New Roman" w:hAnsi="Times New Roman" w:cs="Times New Roman"/>
        </w:rPr>
        <w:t xml:space="preserve">the </w:t>
      </w:r>
      <w:r w:rsidRPr="00EC2764">
        <w:rPr>
          <w:rFonts w:ascii="Times New Roman" w:hAnsi="Times New Roman" w:cs="Times New Roman"/>
        </w:rPr>
        <w:t xml:space="preserve">accuracy with </w:t>
      </w:r>
      <w:r w:rsidR="006B272A" w:rsidRPr="00EC2764">
        <w:rPr>
          <w:rFonts w:ascii="Times New Roman" w:hAnsi="Times New Roman" w:cs="Times New Roman"/>
        </w:rPr>
        <w:t xml:space="preserve">the </w:t>
      </w:r>
      <w:r w:rsidRPr="00EC2764">
        <w:rPr>
          <w:rFonts w:ascii="Times New Roman" w:hAnsi="Times New Roman" w:cs="Times New Roman"/>
        </w:rPr>
        <w:t>test set</w:t>
      </w:r>
    </w:p>
    <w:p w14:paraId="4C42BF2A" w14:textId="2AE7B3E3" w:rsidR="00675081" w:rsidRPr="00EC2764" w:rsidRDefault="00675081" w:rsidP="008B6EF7">
      <w:pPr>
        <w:pStyle w:val="ListParagraph"/>
        <w:spacing w:line="240" w:lineRule="auto"/>
        <w:rPr>
          <w:rFonts w:ascii="Times New Roman" w:hAnsi="Times New Roman" w:cs="Times New Roman"/>
        </w:rPr>
      </w:pPr>
      <w:r w:rsidRPr="00EC2764">
        <w:rPr>
          <w:rFonts w:ascii="Times New Roman" w:hAnsi="Times New Roman" w:cs="Times New Roman"/>
        </w:rPr>
        <w:t>3c.</w:t>
      </w:r>
      <w:r w:rsidR="007F061A" w:rsidRPr="00EC2764">
        <w:rPr>
          <w:rFonts w:ascii="Times New Roman" w:hAnsi="Times New Roman" w:cs="Times New Roman"/>
        </w:rPr>
        <w:t xml:space="preserve"> Retain the evaluation score </w:t>
      </w:r>
      <w:r w:rsidRPr="00EC2764">
        <w:rPr>
          <w:rFonts w:ascii="Times New Roman" w:hAnsi="Times New Roman" w:cs="Times New Roman"/>
        </w:rPr>
        <w:t xml:space="preserve">and discard </w:t>
      </w:r>
      <w:r w:rsidR="006B272A" w:rsidRPr="00EC2764">
        <w:rPr>
          <w:rFonts w:ascii="Times New Roman" w:hAnsi="Times New Roman" w:cs="Times New Roman"/>
        </w:rPr>
        <w:t xml:space="preserve">the </w:t>
      </w:r>
      <w:r w:rsidRPr="00EC2764">
        <w:rPr>
          <w:rFonts w:ascii="Times New Roman" w:hAnsi="Times New Roman" w:cs="Times New Roman"/>
        </w:rPr>
        <w:t>model</w:t>
      </w:r>
    </w:p>
    <w:p w14:paraId="5BD41687" w14:textId="1D46A4E5" w:rsidR="00675081" w:rsidRPr="00EC2764" w:rsidRDefault="00675081" w:rsidP="008B6EF7">
      <w:pPr>
        <w:pStyle w:val="ListParagraph"/>
        <w:numPr>
          <w:ilvl w:val="0"/>
          <w:numId w:val="5"/>
        </w:numPr>
        <w:spacing w:line="240" w:lineRule="auto"/>
        <w:rPr>
          <w:rFonts w:ascii="Times New Roman" w:hAnsi="Times New Roman" w:cs="Times New Roman"/>
        </w:rPr>
      </w:pPr>
      <w:r w:rsidRPr="00EC2764">
        <w:rPr>
          <w:rFonts w:ascii="Times New Roman" w:hAnsi="Times New Roman" w:cs="Times New Roman"/>
        </w:rPr>
        <w:lastRenderedPageBreak/>
        <w:t>Summarize the skill of model using k evaluation scores</w:t>
      </w:r>
    </w:p>
    <w:p w14:paraId="1BD2CEA1" w14:textId="3973D20C" w:rsidR="001B31BB" w:rsidRPr="00EC2764" w:rsidRDefault="00675081" w:rsidP="001B31BB">
      <w:pPr>
        <w:spacing w:line="240" w:lineRule="auto"/>
        <w:rPr>
          <w:rFonts w:ascii="Times New Roman" w:hAnsi="Times New Roman" w:cs="Times New Roman"/>
        </w:rPr>
      </w:pPr>
      <w:r w:rsidRPr="00EC2764">
        <w:rPr>
          <w:rFonts w:ascii="Times New Roman" w:hAnsi="Times New Roman" w:cs="Times New Roman"/>
        </w:rPr>
        <w:t>In most cases, the scores are averaged to create the most realistic score for the training set. To evaluate the performance of the aircraft recognition program, I cross</w:t>
      </w:r>
      <w:r w:rsidR="006B272A" w:rsidRPr="00EC2764">
        <w:rPr>
          <w:rFonts w:ascii="Times New Roman" w:hAnsi="Times New Roman" w:cs="Times New Roman"/>
        </w:rPr>
        <w:t>-</w:t>
      </w:r>
      <w:r w:rsidRPr="00EC2764">
        <w:rPr>
          <w:rFonts w:ascii="Times New Roman" w:hAnsi="Times New Roman" w:cs="Times New Roman"/>
        </w:rPr>
        <w:t>validated the st</w:t>
      </w:r>
      <w:r w:rsidR="009A3CD4" w:rsidRPr="00EC2764">
        <w:rPr>
          <w:rFonts w:ascii="Times New Roman" w:hAnsi="Times New Roman" w:cs="Times New Roman"/>
        </w:rPr>
        <w:t>andalone and realistic data set across various image sizes.</w:t>
      </w:r>
    </w:p>
    <w:p w14:paraId="142C819E" w14:textId="7CB38119" w:rsidR="00893FD4" w:rsidRPr="00EC2764" w:rsidRDefault="00BE13C7" w:rsidP="001B31BB">
      <w:pPr>
        <w:pStyle w:val="Heading4"/>
        <w:rPr>
          <w:rFonts w:ascii="Times New Roman" w:hAnsi="Times New Roman" w:cs="Times New Roman"/>
        </w:rPr>
      </w:pPr>
      <w:r w:rsidRPr="00EC2764">
        <w:rPr>
          <w:rFonts w:ascii="Times New Roman" w:hAnsi="Times New Roman" w:cs="Times New Roman"/>
        </w:rPr>
        <w:t>2.5.3.1</w:t>
      </w:r>
      <w:r w:rsidR="001B31BB" w:rsidRPr="00EC2764">
        <w:rPr>
          <w:rFonts w:ascii="Times New Roman" w:hAnsi="Times New Roman" w:cs="Times New Roman"/>
        </w:rPr>
        <w:t xml:space="preserve"> </w:t>
      </w:r>
      <w:r w:rsidR="00893FD4" w:rsidRPr="00EC2764">
        <w:rPr>
          <w:rFonts w:ascii="Times New Roman" w:hAnsi="Times New Roman" w:cs="Times New Roman"/>
        </w:rPr>
        <w:t>Standalone dataset</w:t>
      </w:r>
    </w:p>
    <w:tbl>
      <w:tblPr>
        <w:tblStyle w:val="TableGrid"/>
        <w:tblW w:w="9209" w:type="dxa"/>
        <w:tblLook w:val="04A0" w:firstRow="1" w:lastRow="0" w:firstColumn="1" w:lastColumn="0" w:noHBand="0" w:noVBand="1"/>
      </w:tblPr>
      <w:tblGrid>
        <w:gridCol w:w="1980"/>
        <w:gridCol w:w="1626"/>
        <w:gridCol w:w="1803"/>
        <w:gridCol w:w="3800"/>
      </w:tblGrid>
      <w:tr w:rsidR="00893FD4" w:rsidRPr="00EC2764" w14:paraId="6EFD2C9A" w14:textId="77777777" w:rsidTr="006A6C2C">
        <w:trPr>
          <w:trHeight w:val="664"/>
        </w:trPr>
        <w:tc>
          <w:tcPr>
            <w:tcW w:w="1980" w:type="dxa"/>
          </w:tcPr>
          <w:p w14:paraId="27F9F935" w14:textId="7BBF1141" w:rsidR="00893FD4" w:rsidRPr="00EC2764" w:rsidRDefault="00893FD4" w:rsidP="008B6EF7">
            <w:pPr>
              <w:jc w:val="center"/>
              <w:rPr>
                <w:rFonts w:ascii="Times New Roman" w:hAnsi="Times New Roman" w:cs="Times New Roman"/>
                <w:b/>
              </w:rPr>
            </w:pPr>
            <w:r w:rsidRPr="00EC2764">
              <w:rPr>
                <w:rFonts w:ascii="Times New Roman" w:hAnsi="Times New Roman" w:cs="Times New Roman"/>
                <w:b/>
              </w:rPr>
              <w:t>10</w:t>
            </w:r>
            <w:r w:rsidR="0020449B" w:rsidRPr="00EC2764">
              <w:rPr>
                <w:rFonts w:ascii="Times New Roman" w:hAnsi="Times New Roman" w:cs="Times New Roman"/>
                <w:b/>
              </w:rPr>
              <w:t>-</w:t>
            </w:r>
            <w:r w:rsidRPr="00EC2764">
              <w:rPr>
                <w:rFonts w:ascii="Times New Roman" w:hAnsi="Times New Roman" w:cs="Times New Roman"/>
                <w:b/>
              </w:rPr>
              <w:t>fold CV of standalone dataset</w:t>
            </w:r>
          </w:p>
        </w:tc>
        <w:tc>
          <w:tcPr>
            <w:tcW w:w="1626" w:type="dxa"/>
          </w:tcPr>
          <w:p w14:paraId="3BDA28A4" w14:textId="77777777" w:rsidR="00893FD4" w:rsidRPr="00EC2764" w:rsidRDefault="00893FD4" w:rsidP="008B6EF7">
            <w:pPr>
              <w:jc w:val="center"/>
              <w:rPr>
                <w:rFonts w:ascii="Times New Roman" w:hAnsi="Times New Roman" w:cs="Times New Roman"/>
                <w:b/>
              </w:rPr>
            </w:pPr>
            <w:r w:rsidRPr="00EC2764">
              <w:rPr>
                <w:rFonts w:ascii="Times New Roman" w:hAnsi="Times New Roman" w:cs="Times New Roman"/>
                <w:b/>
              </w:rPr>
              <w:t>Lowest Fold</w:t>
            </w:r>
          </w:p>
        </w:tc>
        <w:tc>
          <w:tcPr>
            <w:tcW w:w="1803" w:type="dxa"/>
          </w:tcPr>
          <w:p w14:paraId="3B55F2DF" w14:textId="77777777" w:rsidR="00893FD4" w:rsidRPr="00EC2764" w:rsidRDefault="00893FD4" w:rsidP="008B6EF7">
            <w:pPr>
              <w:jc w:val="center"/>
              <w:rPr>
                <w:rFonts w:ascii="Times New Roman" w:hAnsi="Times New Roman" w:cs="Times New Roman"/>
                <w:b/>
              </w:rPr>
            </w:pPr>
            <w:r w:rsidRPr="00EC2764">
              <w:rPr>
                <w:rFonts w:ascii="Times New Roman" w:hAnsi="Times New Roman" w:cs="Times New Roman"/>
                <w:b/>
              </w:rPr>
              <w:t>Highest Fold</w:t>
            </w:r>
          </w:p>
        </w:tc>
        <w:tc>
          <w:tcPr>
            <w:tcW w:w="3800" w:type="dxa"/>
          </w:tcPr>
          <w:p w14:paraId="6B531FF0" w14:textId="77777777" w:rsidR="00893FD4" w:rsidRPr="00EC2764" w:rsidRDefault="00893FD4" w:rsidP="008B6EF7">
            <w:pPr>
              <w:jc w:val="center"/>
              <w:rPr>
                <w:rFonts w:ascii="Times New Roman" w:hAnsi="Times New Roman" w:cs="Times New Roman"/>
                <w:b/>
              </w:rPr>
            </w:pPr>
            <w:r w:rsidRPr="00EC2764">
              <w:rPr>
                <w:rFonts w:ascii="Times New Roman" w:hAnsi="Times New Roman" w:cs="Times New Roman"/>
                <w:b/>
              </w:rPr>
              <w:t>Average</w:t>
            </w:r>
          </w:p>
        </w:tc>
      </w:tr>
      <w:tr w:rsidR="00893FD4" w:rsidRPr="00EC2764" w14:paraId="2ACAC08F" w14:textId="77777777" w:rsidTr="00893FD4">
        <w:tc>
          <w:tcPr>
            <w:tcW w:w="1980" w:type="dxa"/>
          </w:tcPr>
          <w:p w14:paraId="01A4F7E0" w14:textId="2F4B7DD1" w:rsidR="00893FD4" w:rsidRPr="00EC2764" w:rsidRDefault="00893FD4" w:rsidP="008B6EF7">
            <w:pPr>
              <w:jc w:val="center"/>
              <w:rPr>
                <w:rFonts w:ascii="Times New Roman" w:hAnsi="Times New Roman" w:cs="Times New Roman"/>
                <w:b/>
              </w:rPr>
            </w:pPr>
            <w:r w:rsidRPr="00EC2764">
              <w:rPr>
                <w:rFonts w:ascii="Times New Roman" w:hAnsi="Times New Roman" w:cs="Times New Roman"/>
                <w:b/>
              </w:rPr>
              <w:t>400 x 400 px</w:t>
            </w:r>
          </w:p>
        </w:tc>
        <w:tc>
          <w:tcPr>
            <w:tcW w:w="1626" w:type="dxa"/>
          </w:tcPr>
          <w:p w14:paraId="30C5FD74" w14:textId="43204591" w:rsidR="00893FD4" w:rsidRPr="00EC2764" w:rsidRDefault="00893FD4" w:rsidP="008B6EF7">
            <w:pPr>
              <w:jc w:val="center"/>
              <w:rPr>
                <w:rFonts w:ascii="Times New Roman" w:hAnsi="Times New Roman" w:cs="Times New Roman"/>
              </w:rPr>
            </w:pPr>
            <w:r w:rsidRPr="00EC2764">
              <w:rPr>
                <w:rFonts w:ascii="Times New Roman" w:hAnsi="Times New Roman" w:cs="Times New Roman"/>
              </w:rPr>
              <w:t>0.94</w:t>
            </w:r>
          </w:p>
        </w:tc>
        <w:tc>
          <w:tcPr>
            <w:tcW w:w="1803" w:type="dxa"/>
          </w:tcPr>
          <w:p w14:paraId="36992402" w14:textId="471A37EE" w:rsidR="00893FD4" w:rsidRPr="00EC2764" w:rsidRDefault="00893FD4" w:rsidP="008B6EF7">
            <w:pPr>
              <w:jc w:val="center"/>
              <w:rPr>
                <w:rFonts w:ascii="Times New Roman" w:hAnsi="Times New Roman" w:cs="Times New Roman"/>
              </w:rPr>
            </w:pPr>
            <w:r w:rsidRPr="00EC2764">
              <w:rPr>
                <w:rFonts w:ascii="Times New Roman" w:hAnsi="Times New Roman" w:cs="Times New Roman"/>
              </w:rPr>
              <w:t>1</w:t>
            </w:r>
          </w:p>
        </w:tc>
        <w:tc>
          <w:tcPr>
            <w:tcW w:w="3800" w:type="dxa"/>
          </w:tcPr>
          <w:p w14:paraId="2C07300A" w14:textId="2C2CCAB4" w:rsidR="00893FD4" w:rsidRPr="00EC2764" w:rsidRDefault="00893FD4" w:rsidP="008B6EF7">
            <w:pPr>
              <w:jc w:val="center"/>
              <w:rPr>
                <w:rFonts w:ascii="Times New Roman" w:hAnsi="Times New Roman" w:cs="Times New Roman"/>
              </w:rPr>
            </w:pPr>
            <w:r w:rsidRPr="00EC2764">
              <w:rPr>
                <w:rFonts w:ascii="Times New Roman" w:hAnsi="Times New Roman" w:cs="Times New Roman"/>
              </w:rPr>
              <w:t>0.99</w:t>
            </w:r>
          </w:p>
        </w:tc>
      </w:tr>
    </w:tbl>
    <w:p w14:paraId="1363EB93" w14:textId="40F3FCD2" w:rsidR="00893FD4" w:rsidRPr="00EC2764" w:rsidRDefault="00893FD4" w:rsidP="008B6EF7">
      <w:pPr>
        <w:spacing w:line="240" w:lineRule="auto"/>
        <w:rPr>
          <w:rFonts w:ascii="Times New Roman" w:hAnsi="Times New Roman" w:cs="Times New Roman"/>
        </w:rPr>
      </w:pPr>
      <w:r w:rsidRPr="00EC2764">
        <w:rPr>
          <w:rFonts w:ascii="Times New Roman" w:hAnsi="Times New Roman" w:cs="Times New Roman"/>
        </w:rPr>
        <w:t>Results of 10-fold cross</w:t>
      </w:r>
      <w:r w:rsidR="006B272A" w:rsidRPr="00EC2764">
        <w:rPr>
          <w:rFonts w:ascii="Times New Roman" w:hAnsi="Times New Roman" w:cs="Times New Roman"/>
        </w:rPr>
        <w:t>-</w:t>
      </w:r>
      <w:r w:rsidRPr="00EC2764">
        <w:rPr>
          <w:rFonts w:ascii="Times New Roman" w:hAnsi="Times New Roman" w:cs="Times New Roman"/>
        </w:rPr>
        <w:t xml:space="preserve">validation of standalone dataset show that the accuracy of the ML model and data set is incredibly high at 99%. </w:t>
      </w:r>
      <w:r w:rsidR="00ED0686" w:rsidRPr="00EC2764">
        <w:rPr>
          <w:rFonts w:ascii="Times New Roman" w:hAnsi="Times New Roman" w:cs="Times New Roman"/>
        </w:rPr>
        <w:t xml:space="preserve">The variance between </w:t>
      </w:r>
      <w:r w:rsidR="006B272A" w:rsidRPr="00EC2764">
        <w:rPr>
          <w:rFonts w:ascii="Times New Roman" w:hAnsi="Times New Roman" w:cs="Times New Roman"/>
        </w:rPr>
        <w:t xml:space="preserve">the </w:t>
      </w:r>
      <w:r w:rsidR="00ED0686" w:rsidRPr="00EC2764">
        <w:rPr>
          <w:rFonts w:ascii="Times New Roman" w:hAnsi="Times New Roman" w:cs="Times New Roman"/>
        </w:rPr>
        <w:t>lowest and highest fold is 6% meaning the model is incredibly accurate. 8 folds achieved 100% during this test.</w:t>
      </w:r>
    </w:p>
    <w:p w14:paraId="6AF76BA8" w14:textId="0B0933F6" w:rsidR="00893FD4" w:rsidRPr="00EC2764" w:rsidRDefault="00BE13C7" w:rsidP="008B6EF7">
      <w:pPr>
        <w:pStyle w:val="Heading4"/>
        <w:spacing w:line="240" w:lineRule="auto"/>
        <w:rPr>
          <w:rFonts w:ascii="Times New Roman" w:hAnsi="Times New Roman" w:cs="Times New Roman"/>
        </w:rPr>
      </w:pPr>
      <w:r w:rsidRPr="00EC2764">
        <w:rPr>
          <w:rFonts w:ascii="Times New Roman" w:hAnsi="Times New Roman" w:cs="Times New Roman"/>
        </w:rPr>
        <w:t>2.5.3.1</w:t>
      </w:r>
      <w:r w:rsidR="001B31BB" w:rsidRPr="00EC2764">
        <w:rPr>
          <w:rFonts w:ascii="Times New Roman" w:hAnsi="Times New Roman" w:cs="Times New Roman"/>
        </w:rPr>
        <w:t xml:space="preserve"> </w:t>
      </w:r>
      <w:r w:rsidR="00893FD4" w:rsidRPr="00EC2764">
        <w:rPr>
          <w:rFonts w:ascii="Times New Roman" w:hAnsi="Times New Roman" w:cs="Times New Roman"/>
        </w:rPr>
        <w:t>Realistic dataset</w:t>
      </w:r>
    </w:p>
    <w:tbl>
      <w:tblPr>
        <w:tblStyle w:val="TableGrid"/>
        <w:tblW w:w="9209" w:type="dxa"/>
        <w:tblLook w:val="04A0" w:firstRow="1" w:lastRow="0" w:firstColumn="1" w:lastColumn="0" w:noHBand="0" w:noVBand="1"/>
      </w:tblPr>
      <w:tblGrid>
        <w:gridCol w:w="1803"/>
        <w:gridCol w:w="1803"/>
        <w:gridCol w:w="1803"/>
        <w:gridCol w:w="3800"/>
      </w:tblGrid>
      <w:tr w:rsidR="009736C0" w:rsidRPr="00EC2764" w14:paraId="5C089099" w14:textId="77777777" w:rsidTr="009736C0">
        <w:tc>
          <w:tcPr>
            <w:tcW w:w="1803" w:type="dxa"/>
          </w:tcPr>
          <w:p w14:paraId="4B557A13" w14:textId="37E35EB5" w:rsidR="009736C0" w:rsidRPr="00EC2764" w:rsidRDefault="009736C0" w:rsidP="008B6EF7">
            <w:pPr>
              <w:jc w:val="center"/>
              <w:rPr>
                <w:rFonts w:ascii="Times New Roman" w:hAnsi="Times New Roman" w:cs="Times New Roman"/>
                <w:b/>
              </w:rPr>
            </w:pPr>
            <w:r w:rsidRPr="00EC2764">
              <w:rPr>
                <w:rFonts w:ascii="Times New Roman" w:hAnsi="Times New Roman" w:cs="Times New Roman"/>
                <w:b/>
              </w:rPr>
              <w:t>10</w:t>
            </w:r>
            <w:r w:rsidR="0020449B" w:rsidRPr="00EC2764">
              <w:rPr>
                <w:rFonts w:ascii="Times New Roman" w:hAnsi="Times New Roman" w:cs="Times New Roman"/>
                <w:b/>
              </w:rPr>
              <w:t>-</w:t>
            </w:r>
            <w:r w:rsidRPr="00EC2764">
              <w:rPr>
                <w:rFonts w:ascii="Times New Roman" w:hAnsi="Times New Roman" w:cs="Times New Roman"/>
                <w:b/>
              </w:rPr>
              <w:t>fold CV of realistic dataset</w:t>
            </w:r>
          </w:p>
        </w:tc>
        <w:tc>
          <w:tcPr>
            <w:tcW w:w="1803" w:type="dxa"/>
          </w:tcPr>
          <w:p w14:paraId="29391899" w14:textId="78365E01" w:rsidR="009736C0" w:rsidRPr="00EC2764" w:rsidRDefault="009736C0" w:rsidP="008B6EF7">
            <w:pPr>
              <w:jc w:val="center"/>
              <w:rPr>
                <w:rFonts w:ascii="Times New Roman" w:hAnsi="Times New Roman" w:cs="Times New Roman"/>
                <w:b/>
              </w:rPr>
            </w:pPr>
            <w:r w:rsidRPr="00EC2764">
              <w:rPr>
                <w:rFonts w:ascii="Times New Roman" w:hAnsi="Times New Roman" w:cs="Times New Roman"/>
                <w:b/>
              </w:rPr>
              <w:t>Lowest Fold</w:t>
            </w:r>
          </w:p>
        </w:tc>
        <w:tc>
          <w:tcPr>
            <w:tcW w:w="1803" w:type="dxa"/>
          </w:tcPr>
          <w:p w14:paraId="32BF2915" w14:textId="0F82FD33" w:rsidR="009736C0" w:rsidRPr="00EC2764" w:rsidRDefault="009736C0" w:rsidP="008B6EF7">
            <w:pPr>
              <w:jc w:val="center"/>
              <w:rPr>
                <w:rFonts w:ascii="Times New Roman" w:hAnsi="Times New Roman" w:cs="Times New Roman"/>
                <w:b/>
              </w:rPr>
            </w:pPr>
            <w:r w:rsidRPr="00EC2764">
              <w:rPr>
                <w:rFonts w:ascii="Times New Roman" w:hAnsi="Times New Roman" w:cs="Times New Roman"/>
                <w:b/>
              </w:rPr>
              <w:t>Highest Fold</w:t>
            </w:r>
          </w:p>
        </w:tc>
        <w:tc>
          <w:tcPr>
            <w:tcW w:w="3800" w:type="dxa"/>
          </w:tcPr>
          <w:p w14:paraId="6A97C90B" w14:textId="2FFD125C" w:rsidR="009736C0" w:rsidRPr="00EC2764" w:rsidRDefault="009736C0" w:rsidP="008B6EF7">
            <w:pPr>
              <w:jc w:val="center"/>
              <w:rPr>
                <w:rFonts w:ascii="Times New Roman" w:hAnsi="Times New Roman" w:cs="Times New Roman"/>
                <w:b/>
              </w:rPr>
            </w:pPr>
            <w:r w:rsidRPr="00EC2764">
              <w:rPr>
                <w:rFonts w:ascii="Times New Roman" w:hAnsi="Times New Roman" w:cs="Times New Roman"/>
                <w:b/>
              </w:rPr>
              <w:t>Average</w:t>
            </w:r>
          </w:p>
        </w:tc>
      </w:tr>
      <w:tr w:rsidR="009736C0" w:rsidRPr="00EC2764" w14:paraId="1B7DB965" w14:textId="77777777" w:rsidTr="009736C0">
        <w:tc>
          <w:tcPr>
            <w:tcW w:w="1803" w:type="dxa"/>
          </w:tcPr>
          <w:p w14:paraId="4FA0231C" w14:textId="1F58B0FF" w:rsidR="009736C0" w:rsidRPr="00EC2764" w:rsidRDefault="009736C0" w:rsidP="008B6EF7">
            <w:pPr>
              <w:jc w:val="center"/>
              <w:rPr>
                <w:rFonts w:ascii="Times New Roman" w:hAnsi="Times New Roman" w:cs="Times New Roman"/>
                <w:b/>
              </w:rPr>
            </w:pPr>
            <w:r w:rsidRPr="00EC2764">
              <w:rPr>
                <w:rFonts w:ascii="Times New Roman" w:hAnsi="Times New Roman" w:cs="Times New Roman"/>
                <w:b/>
              </w:rPr>
              <w:t>800 x 800 px</w:t>
            </w:r>
          </w:p>
        </w:tc>
        <w:tc>
          <w:tcPr>
            <w:tcW w:w="1803" w:type="dxa"/>
          </w:tcPr>
          <w:p w14:paraId="4D6FC7BB" w14:textId="0C3F61C3" w:rsidR="009736C0" w:rsidRPr="00EC2764" w:rsidRDefault="009736C0" w:rsidP="008B6EF7">
            <w:pPr>
              <w:jc w:val="center"/>
              <w:rPr>
                <w:rFonts w:ascii="Times New Roman" w:hAnsi="Times New Roman" w:cs="Times New Roman"/>
              </w:rPr>
            </w:pPr>
            <w:r w:rsidRPr="00EC2764">
              <w:rPr>
                <w:rFonts w:ascii="Times New Roman" w:hAnsi="Times New Roman" w:cs="Times New Roman"/>
              </w:rPr>
              <w:t>0.37</w:t>
            </w:r>
          </w:p>
        </w:tc>
        <w:tc>
          <w:tcPr>
            <w:tcW w:w="1803" w:type="dxa"/>
          </w:tcPr>
          <w:p w14:paraId="571EF057" w14:textId="0EBD0D6C" w:rsidR="009736C0" w:rsidRPr="00EC2764" w:rsidRDefault="009736C0" w:rsidP="008B6EF7">
            <w:pPr>
              <w:jc w:val="center"/>
              <w:rPr>
                <w:rFonts w:ascii="Times New Roman" w:hAnsi="Times New Roman" w:cs="Times New Roman"/>
              </w:rPr>
            </w:pPr>
            <w:r w:rsidRPr="00EC2764">
              <w:rPr>
                <w:rFonts w:ascii="Times New Roman" w:hAnsi="Times New Roman" w:cs="Times New Roman"/>
              </w:rPr>
              <w:t>0.99</w:t>
            </w:r>
          </w:p>
        </w:tc>
        <w:tc>
          <w:tcPr>
            <w:tcW w:w="3800" w:type="dxa"/>
          </w:tcPr>
          <w:p w14:paraId="58F71F6F" w14:textId="2BEFE8CE" w:rsidR="009736C0" w:rsidRPr="00EC2764" w:rsidRDefault="009736C0" w:rsidP="008B6EF7">
            <w:pPr>
              <w:jc w:val="center"/>
              <w:rPr>
                <w:rFonts w:ascii="Times New Roman" w:hAnsi="Times New Roman" w:cs="Times New Roman"/>
              </w:rPr>
            </w:pPr>
            <w:r w:rsidRPr="00EC2764">
              <w:rPr>
                <w:rFonts w:ascii="Times New Roman" w:hAnsi="Times New Roman" w:cs="Times New Roman"/>
              </w:rPr>
              <w:t>0.74</w:t>
            </w:r>
          </w:p>
        </w:tc>
      </w:tr>
      <w:tr w:rsidR="009736C0" w:rsidRPr="00EC2764" w14:paraId="4A010774" w14:textId="77777777" w:rsidTr="009736C0">
        <w:tc>
          <w:tcPr>
            <w:tcW w:w="1803" w:type="dxa"/>
          </w:tcPr>
          <w:p w14:paraId="413E29E3" w14:textId="0C58F6C1" w:rsidR="009736C0" w:rsidRPr="00EC2764" w:rsidRDefault="009736C0" w:rsidP="008B6EF7">
            <w:pPr>
              <w:jc w:val="center"/>
              <w:rPr>
                <w:rFonts w:ascii="Times New Roman" w:hAnsi="Times New Roman" w:cs="Times New Roman"/>
                <w:b/>
              </w:rPr>
            </w:pPr>
            <w:r w:rsidRPr="00EC2764">
              <w:rPr>
                <w:rFonts w:ascii="Times New Roman" w:hAnsi="Times New Roman" w:cs="Times New Roman"/>
                <w:b/>
              </w:rPr>
              <w:t>400 x 400 px</w:t>
            </w:r>
          </w:p>
        </w:tc>
        <w:tc>
          <w:tcPr>
            <w:tcW w:w="1803" w:type="dxa"/>
          </w:tcPr>
          <w:p w14:paraId="08D9CD46" w14:textId="293A7781" w:rsidR="009736C0" w:rsidRPr="00EC2764" w:rsidRDefault="009736C0" w:rsidP="008B6EF7">
            <w:pPr>
              <w:jc w:val="center"/>
              <w:rPr>
                <w:rFonts w:ascii="Times New Roman" w:hAnsi="Times New Roman" w:cs="Times New Roman"/>
              </w:rPr>
            </w:pPr>
            <w:r w:rsidRPr="00EC2764">
              <w:rPr>
                <w:rFonts w:ascii="Times New Roman" w:hAnsi="Times New Roman" w:cs="Times New Roman"/>
              </w:rPr>
              <w:t>0.66</w:t>
            </w:r>
          </w:p>
        </w:tc>
        <w:tc>
          <w:tcPr>
            <w:tcW w:w="1803" w:type="dxa"/>
          </w:tcPr>
          <w:p w14:paraId="15C67E94" w14:textId="54A79848" w:rsidR="009736C0" w:rsidRPr="00EC2764" w:rsidRDefault="009736C0" w:rsidP="008B6EF7">
            <w:pPr>
              <w:jc w:val="center"/>
              <w:rPr>
                <w:rFonts w:ascii="Times New Roman" w:hAnsi="Times New Roman" w:cs="Times New Roman"/>
              </w:rPr>
            </w:pPr>
            <w:r w:rsidRPr="00EC2764">
              <w:rPr>
                <w:rFonts w:ascii="Times New Roman" w:hAnsi="Times New Roman" w:cs="Times New Roman"/>
              </w:rPr>
              <w:t>0.96</w:t>
            </w:r>
          </w:p>
        </w:tc>
        <w:tc>
          <w:tcPr>
            <w:tcW w:w="3800" w:type="dxa"/>
          </w:tcPr>
          <w:p w14:paraId="7AF2A717" w14:textId="61E8CAE4" w:rsidR="009736C0" w:rsidRPr="00EC2764" w:rsidRDefault="009736C0" w:rsidP="008B6EF7">
            <w:pPr>
              <w:jc w:val="center"/>
              <w:rPr>
                <w:rFonts w:ascii="Times New Roman" w:hAnsi="Times New Roman" w:cs="Times New Roman"/>
              </w:rPr>
            </w:pPr>
            <w:r w:rsidRPr="00EC2764">
              <w:rPr>
                <w:rFonts w:ascii="Times New Roman" w:hAnsi="Times New Roman" w:cs="Times New Roman"/>
              </w:rPr>
              <w:t>0.75</w:t>
            </w:r>
          </w:p>
        </w:tc>
      </w:tr>
      <w:tr w:rsidR="009736C0" w:rsidRPr="00EC2764" w14:paraId="4854ADA5" w14:textId="77777777" w:rsidTr="001A3EFE">
        <w:trPr>
          <w:trHeight w:val="331"/>
        </w:trPr>
        <w:tc>
          <w:tcPr>
            <w:tcW w:w="1803" w:type="dxa"/>
          </w:tcPr>
          <w:p w14:paraId="2487CEC6" w14:textId="2AD58402" w:rsidR="009736C0" w:rsidRPr="00EC2764" w:rsidRDefault="009736C0" w:rsidP="008B6EF7">
            <w:pPr>
              <w:jc w:val="center"/>
              <w:rPr>
                <w:rFonts w:ascii="Times New Roman" w:hAnsi="Times New Roman" w:cs="Times New Roman"/>
                <w:b/>
              </w:rPr>
            </w:pPr>
            <w:r w:rsidRPr="00EC2764">
              <w:rPr>
                <w:rFonts w:ascii="Times New Roman" w:hAnsi="Times New Roman" w:cs="Times New Roman"/>
                <w:b/>
              </w:rPr>
              <w:t>200 x 200 px</w:t>
            </w:r>
          </w:p>
        </w:tc>
        <w:tc>
          <w:tcPr>
            <w:tcW w:w="1803" w:type="dxa"/>
          </w:tcPr>
          <w:p w14:paraId="09144F69" w14:textId="64493B9B" w:rsidR="009736C0" w:rsidRPr="00EC2764" w:rsidRDefault="009736C0" w:rsidP="008B6EF7">
            <w:pPr>
              <w:jc w:val="center"/>
              <w:rPr>
                <w:rFonts w:ascii="Times New Roman" w:hAnsi="Times New Roman" w:cs="Times New Roman"/>
              </w:rPr>
            </w:pPr>
            <w:r w:rsidRPr="00EC2764">
              <w:rPr>
                <w:rFonts w:ascii="Times New Roman" w:hAnsi="Times New Roman" w:cs="Times New Roman"/>
              </w:rPr>
              <w:t>0.66</w:t>
            </w:r>
          </w:p>
        </w:tc>
        <w:tc>
          <w:tcPr>
            <w:tcW w:w="1803" w:type="dxa"/>
          </w:tcPr>
          <w:p w14:paraId="3C29CB97" w14:textId="288A704C" w:rsidR="009736C0" w:rsidRPr="00EC2764" w:rsidRDefault="009736C0" w:rsidP="008B6EF7">
            <w:pPr>
              <w:jc w:val="center"/>
              <w:rPr>
                <w:rFonts w:ascii="Times New Roman" w:hAnsi="Times New Roman" w:cs="Times New Roman"/>
              </w:rPr>
            </w:pPr>
            <w:r w:rsidRPr="00EC2764">
              <w:rPr>
                <w:rFonts w:ascii="Times New Roman" w:hAnsi="Times New Roman" w:cs="Times New Roman"/>
              </w:rPr>
              <w:t>0.67</w:t>
            </w:r>
          </w:p>
        </w:tc>
        <w:tc>
          <w:tcPr>
            <w:tcW w:w="3800" w:type="dxa"/>
          </w:tcPr>
          <w:p w14:paraId="2A743CFE" w14:textId="08D47693" w:rsidR="009736C0" w:rsidRPr="00EC2764" w:rsidRDefault="009736C0" w:rsidP="008B6EF7">
            <w:pPr>
              <w:jc w:val="center"/>
              <w:rPr>
                <w:rFonts w:ascii="Times New Roman" w:hAnsi="Times New Roman" w:cs="Times New Roman"/>
              </w:rPr>
            </w:pPr>
            <w:r w:rsidRPr="00EC2764">
              <w:rPr>
                <w:rFonts w:ascii="Times New Roman" w:hAnsi="Times New Roman" w:cs="Times New Roman"/>
              </w:rPr>
              <w:t>0.67</w:t>
            </w:r>
          </w:p>
        </w:tc>
      </w:tr>
      <w:tr w:rsidR="009736C0" w:rsidRPr="00EC2764" w14:paraId="6341D962" w14:textId="77777777" w:rsidTr="009736C0">
        <w:tc>
          <w:tcPr>
            <w:tcW w:w="1803" w:type="dxa"/>
          </w:tcPr>
          <w:p w14:paraId="739676D1" w14:textId="23889DDE" w:rsidR="009736C0" w:rsidRPr="00EC2764" w:rsidRDefault="009736C0" w:rsidP="008B6EF7">
            <w:pPr>
              <w:jc w:val="center"/>
              <w:rPr>
                <w:rFonts w:ascii="Times New Roman" w:hAnsi="Times New Roman" w:cs="Times New Roman"/>
                <w:b/>
              </w:rPr>
            </w:pPr>
            <w:r w:rsidRPr="00EC2764">
              <w:rPr>
                <w:rFonts w:ascii="Times New Roman" w:hAnsi="Times New Roman" w:cs="Times New Roman"/>
                <w:b/>
              </w:rPr>
              <w:t>100 x 100 px</w:t>
            </w:r>
          </w:p>
        </w:tc>
        <w:tc>
          <w:tcPr>
            <w:tcW w:w="1803" w:type="dxa"/>
          </w:tcPr>
          <w:p w14:paraId="6E5934FF" w14:textId="1881D261" w:rsidR="009736C0" w:rsidRPr="00EC2764" w:rsidRDefault="009736C0" w:rsidP="008B6EF7">
            <w:pPr>
              <w:jc w:val="center"/>
              <w:rPr>
                <w:rFonts w:ascii="Times New Roman" w:hAnsi="Times New Roman" w:cs="Times New Roman"/>
              </w:rPr>
            </w:pPr>
            <w:r w:rsidRPr="00EC2764">
              <w:rPr>
                <w:rFonts w:ascii="Times New Roman" w:hAnsi="Times New Roman" w:cs="Times New Roman"/>
              </w:rPr>
              <w:t>0.60</w:t>
            </w:r>
          </w:p>
        </w:tc>
        <w:tc>
          <w:tcPr>
            <w:tcW w:w="1803" w:type="dxa"/>
          </w:tcPr>
          <w:p w14:paraId="5FE396C0" w14:textId="2575957E" w:rsidR="009736C0" w:rsidRPr="00EC2764" w:rsidRDefault="009736C0" w:rsidP="008B6EF7">
            <w:pPr>
              <w:jc w:val="center"/>
              <w:rPr>
                <w:rFonts w:ascii="Times New Roman" w:hAnsi="Times New Roman" w:cs="Times New Roman"/>
              </w:rPr>
            </w:pPr>
            <w:r w:rsidRPr="00EC2764">
              <w:rPr>
                <w:rFonts w:ascii="Times New Roman" w:hAnsi="Times New Roman" w:cs="Times New Roman"/>
              </w:rPr>
              <w:t>0.61</w:t>
            </w:r>
          </w:p>
        </w:tc>
        <w:tc>
          <w:tcPr>
            <w:tcW w:w="3800" w:type="dxa"/>
          </w:tcPr>
          <w:p w14:paraId="391B315F" w14:textId="2CE7CCAE" w:rsidR="009736C0" w:rsidRPr="00EC2764" w:rsidRDefault="009736C0" w:rsidP="008B6EF7">
            <w:pPr>
              <w:jc w:val="center"/>
              <w:rPr>
                <w:rFonts w:ascii="Times New Roman" w:hAnsi="Times New Roman" w:cs="Times New Roman"/>
              </w:rPr>
            </w:pPr>
            <w:r w:rsidRPr="00EC2764">
              <w:rPr>
                <w:rFonts w:ascii="Times New Roman" w:hAnsi="Times New Roman" w:cs="Times New Roman"/>
              </w:rPr>
              <w:t>0.60</w:t>
            </w:r>
          </w:p>
        </w:tc>
      </w:tr>
    </w:tbl>
    <w:p w14:paraId="56C7E32C" w14:textId="77777777" w:rsidR="00893FD4" w:rsidRPr="00EC2764" w:rsidRDefault="00893FD4" w:rsidP="008B6EF7">
      <w:pPr>
        <w:spacing w:line="240" w:lineRule="auto"/>
        <w:rPr>
          <w:rFonts w:ascii="Times New Roman" w:hAnsi="Times New Roman" w:cs="Times New Roman"/>
        </w:rPr>
      </w:pPr>
    </w:p>
    <w:p w14:paraId="5C751146" w14:textId="0625C729" w:rsidR="009736C0" w:rsidRPr="00EC2764" w:rsidRDefault="009736C0" w:rsidP="008B6EF7">
      <w:pPr>
        <w:spacing w:line="240" w:lineRule="auto"/>
        <w:rPr>
          <w:rFonts w:ascii="Times New Roman" w:hAnsi="Times New Roman" w:cs="Times New Roman"/>
        </w:rPr>
      </w:pPr>
      <w:r w:rsidRPr="00EC2764">
        <w:rPr>
          <w:rFonts w:ascii="Times New Roman" w:hAnsi="Times New Roman" w:cs="Times New Roman"/>
        </w:rPr>
        <w:t xml:space="preserve">Results </w:t>
      </w:r>
      <w:r w:rsidR="00893FD4" w:rsidRPr="00EC2764">
        <w:rPr>
          <w:rFonts w:ascii="Times New Roman" w:hAnsi="Times New Roman" w:cs="Times New Roman"/>
        </w:rPr>
        <w:t>of 10-fold cross</w:t>
      </w:r>
      <w:r w:rsidR="006B272A" w:rsidRPr="00EC2764">
        <w:rPr>
          <w:rFonts w:ascii="Times New Roman" w:hAnsi="Times New Roman" w:cs="Times New Roman"/>
        </w:rPr>
        <w:t>-</w:t>
      </w:r>
      <w:r w:rsidR="00893FD4" w:rsidRPr="00EC2764">
        <w:rPr>
          <w:rFonts w:ascii="Times New Roman" w:hAnsi="Times New Roman" w:cs="Times New Roman"/>
        </w:rPr>
        <w:t xml:space="preserve">validation of realistic dataset </w:t>
      </w:r>
      <w:r w:rsidRPr="00EC2764">
        <w:rPr>
          <w:rFonts w:ascii="Times New Roman" w:hAnsi="Times New Roman" w:cs="Times New Roman"/>
        </w:rPr>
        <w:t>show that when image size is increased, the average cross</w:t>
      </w:r>
      <w:r w:rsidR="006B272A" w:rsidRPr="00EC2764">
        <w:rPr>
          <w:rFonts w:ascii="Times New Roman" w:hAnsi="Times New Roman" w:cs="Times New Roman"/>
        </w:rPr>
        <w:t>-</w:t>
      </w:r>
      <w:r w:rsidRPr="00EC2764">
        <w:rPr>
          <w:rFonts w:ascii="Times New Roman" w:hAnsi="Times New Roman" w:cs="Times New Roman"/>
        </w:rPr>
        <w:t>validation score increases</w:t>
      </w:r>
      <w:r w:rsidR="006B272A" w:rsidRPr="00EC2764">
        <w:rPr>
          <w:rFonts w:ascii="Times New Roman" w:hAnsi="Times New Roman" w:cs="Times New Roman"/>
        </w:rPr>
        <w:t>;</w:t>
      </w:r>
      <w:r w:rsidRPr="00EC2764">
        <w:rPr>
          <w:rFonts w:ascii="Times New Roman" w:hAnsi="Times New Roman" w:cs="Times New Roman"/>
        </w:rPr>
        <w:t xml:space="preserve"> </w:t>
      </w:r>
      <w:r w:rsidR="0041627E" w:rsidRPr="00EC2764">
        <w:rPr>
          <w:rFonts w:ascii="Times New Roman" w:hAnsi="Times New Roman" w:cs="Times New Roman"/>
        </w:rPr>
        <w:t>however,</w:t>
      </w:r>
      <w:r w:rsidRPr="00EC2764">
        <w:rPr>
          <w:rFonts w:ascii="Times New Roman" w:hAnsi="Times New Roman" w:cs="Times New Roman"/>
        </w:rPr>
        <w:t xml:space="preserve"> the variance between </w:t>
      </w:r>
      <w:r w:rsidR="00893FD4" w:rsidRPr="00EC2764">
        <w:rPr>
          <w:rFonts w:ascii="Times New Roman" w:hAnsi="Times New Roman" w:cs="Times New Roman"/>
        </w:rPr>
        <w:t xml:space="preserve">highest and lowest fold also increases. </w:t>
      </w:r>
      <w:r w:rsidR="00ED0686" w:rsidRPr="00EC2764">
        <w:rPr>
          <w:rFonts w:ascii="Times New Roman" w:hAnsi="Times New Roman" w:cs="Times New Roman"/>
        </w:rPr>
        <w:t>As variance was originally higher, images had to be deleted that didn’t conf</w:t>
      </w:r>
      <w:r w:rsidR="006B272A" w:rsidRPr="00EC2764">
        <w:rPr>
          <w:rFonts w:ascii="Times New Roman" w:hAnsi="Times New Roman" w:cs="Times New Roman"/>
        </w:rPr>
        <w:t>o</w:t>
      </w:r>
      <w:r w:rsidR="00ED0686" w:rsidRPr="00EC2764">
        <w:rPr>
          <w:rFonts w:ascii="Times New Roman" w:hAnsi="Times New Roman" w:cs="Times New Roman"/>
        </w:rPr>
        <w:t xml:space="preserve">rm to dataset rules. </w:t>
      </w:r>
    </w:p>
    <w:p w14:paraId="2BD0D646" w14:textId="77777777" w:rsidR="009736C0" w:rsidRPr="00EC2764" w:rsidRDefault="009736C0" w:rsidP="008B6EF7">
      <w:pPr>
        <w:spacing w:line="240" w:lineRule="auto"/>
        <w:rPr>
          <w:rFonts w:ascii="Times New Roman" w:eastAsiaTheme="majorEastAsia" w:hAnsi="Times New Roman" w:cs="Times New Roman"/>
          <w:color w:val="2F5496" w:themeColor="accent1" w:themeShade="BF"/>
          <w:sz w:val="32"/>
          <w:szCs w:val="32"/>
        </w:rPr>
      </w:pPr>
      <w:r w:rsidRPr="00EC2764">
        <w:rPr>
          <w:rFonts w:ascii="Times New Roman" w:hAnsi="Times New Roman" w:cs="Times New Roman"/>
        </w:rPr>
        <w:br w:type="page"/>
      </w:r>
    </w:p>
    <w:p w14:paraId="56179CC9" w14:textId="5AA4FD2C" w:rsidR="00683808" w:rsidRPr="00EC2764" w:rsidRDefault="00BE13C7" w:rsidP="00BE13C7">
      <w:pPr>
        <w:pStyle w:val="Heading1"/>
        <w:spacing w:line="240" w:lineRule="auto"/>
        <w:rPr>
          <w:rFonts w:ascii="Times New Roman" w:hAnsi="Times New Roman" w:cs="Times New Roman"/>
        </w:rPr>
      </w:pPr>
      <w:bookmarkStart w:id="98" w:name="_Toc7133849"/>
      <w:r w:rsidRPr="00EC2764">
        <w:rPr>
          <w:rFonts w:ascii="Times New Roman" w:hAnsi="Times New Roman" w:cs="Times New Roman"/>
        </w:rPr>
        <w:lastRenderedPageBreak/>
        <w:t>3. </w:t>
      </w:r>
      <w:r w:rsidR="00EA4A8A" w:rsidRPr="00EC2764">
        <w:rPr>
          <w:rFonts w:ascii="Times New Roman" w:hAnsi="Times New Roman" w:cs="Times New Roman"/>
        </w:rPr>
        <w:t>Technical Achievement</w:t>
      </w:r>
      <w:bookmarkEnd w:id="98"/>
    </w:p>
    <w:p w14:paraId="7787DEEF" w14:textId="60319259" w:rsidR="00EC1EFB" w:rsidRPr="00EC2764" w:rsidRDefault="00EC1EFB" w:rsidP="008B6EF7">
      <w:pPr>
        <w:spacing w:line="240" w:lineRule="auto"/>
        <w:rPr>
          <w:rFonts w:ascii="Times New Roman" w:hAnsi="Times New Roman" w:cs="Times New Roman"/>
        </w:rPr>
      </w:pPr>
      <w:r w:rsidRPr="00EC2764">
        <w:rPr>
          <w:rFonts w:ascii="Times New Roman" w:hAnsi="Times New Roman" w:cs="Times New Roman"/>
        </w:rPr>
        <w:t>This chapter explains the functionality of the finished product developed throughout the project.</w:t>
      </w:r>
    </w:p>
    <w:p w14:paraId="100F7258" w14:textId="13950876" w:rsidR="009806BA" w:rsidRPr="00EC2764" w:rsidRDefault="00BE13C7" w:rsidP="008B6EF7">
      <w:pPr>
        <w:pStyle w:val="Heading2"/>
        <w:spacing w:line="240" w:lineRule="auto"/>
        <w:rPr>
          <w:rFonts w:ascii="Times New Roman" w:hAnsi="Times New Roman" w:cs="Times New Roman"/>
        </w:rPr>
      </w:pPr>
      <w:bookmarkStart w:id="99" w:name="_Toc7133850"/>
      <w:r w:rsidRPr="00EC2764">
        <w:rPr>
          <w:rFonts w:ascii="Times New Roman" w:hAnsi="Times New Roman" w:cs="Times New Roman"/>
        </w:rPr>
        <w:t>3</w:t>
      </w:r>
      <w:r w:rsidR="001B31BB" w:rsidRPr="00EC2764">
        <w:rPr>
          <w:rFonts w:ascii="Times New Roman" w:hAnsi="Times New Roman" w:cs="Times New Roman"/>
        </w:rPr>
        <w:t xml:space="preserve">.1 </w:t>
      </w:r>
      <w:r w:rsidR="009806BA" w:rsidRPr="00EC2764">
        <w:rPr>
          <w:rFonts w:ascii="Times New Roman" w:hAnsi="Times New Roman" w:cs="Times New Roman"/>
        </w:rPr>
        <w:t>Graphical user interface</w:t>
      </w:r>
      <w:bookmarkEnd w:id="99"/>
    </w:p>
    <w:p w14:paraId="65233FC5" w14:textId="4BC31FFE" w:rsidR="009806BA" w:rsidRPr="00EC2764" w:rsidRDefault="009806BA" w:rsidP="008B6EF7">
      <w:pPr>
        <w:spacing w:line="240" w:lineRule="auto"/>
        <w:rPr>
          <w:rFonts w:ascii="Times New Roman" w:hAnsi="Times New Roman" w:cs="Times New Roman"/>
        </w:rPr>
      </w:pPr>
      <w:r w:rsidRPr="00EC2764">
        <w:rPr>
          <w:rFonts w:ascii="Times New Roman" w:hAnsi="Times New Roman" w:cs="Times New Roman"/>
        </w:rPr>
        <w:t xml:space="preserve">The graphical user interface is the starting point of the program. The user is able to select </w:t>
      </w:r>
      <w:r w:rsidR="006B272A" w:rsidRPr="00EC2764">
        <w:rPr>
          <w:rFonts w:ascii="Times New Roman" w:hAnsi="Times New Roman" w:cs="Times New Roman"/>
        </w:rPr>
        <w:t xml:space="preserve">the </w:t>
      </w:r>
      <w:r w:rsidRPr="00EC2764">
        <w:rPr>
          <w:rFonts w:ascii="Times New Roman" w:hAnsi="Times New Roman" w:cs="Times New Roman"/>
        </w:rPr>
        <w:t>classification method and options for the image search classification process.</w:t>
      </w:r>
      <w:r w:rsidR="00BE13C7" w:rsidRPr="00EC2764">
        <w:rPr>
          <w:rFonts w:ascii="Times New Roman" w:hAnsi="Times New Roman" w:cs="Times New Roman"/>
        </w:rPr>
        <w:t xml:space="preserve"> </w:t>
      </w:r>
      <w:r w:rsidR="00BE13C7" w:rsidRPr="00EC2764">
        <w:rPr>
          <w:rFonts w:ascii="Times New Roman" w:hAnsi="Times New Roman" w:cs="Times New Roman"/>
        </w:rPr>
        <w:fldChar w:fldCharType="begin"/>
      </w:r>
      <w:r w:rsidR="00BE13C7" w:rsidRPr="00EC2764">
        <w:rPr>
          <w:rFonts w:ascii="Times New Roman" w:hAnsi="Times New Roman" w:cs="Times New Roman"/>
        </w:rPr>
        <w:instrText xml:space="preserve"> REF _Ref7132400 \h </w:instrText>
      </w:r>
      <w:r w:rsidR="00BE13C7" w:rsidRPr="00EC2764">
        <w:rPr>
          <w:rFonts w:ascii="Times New Roman" w:hAnsi="Times New Roman" w:cs="Times New Roman"/>
        </w:rPr>
      </w:r>
      <w:r w:rsidR="00EC2764" w:rsidRPr="00EC2764">
        <w:rPr>
          <w:rFonts w:ascii="Times New Roman" w:hAnsi="Times New Roman" w:cs="Times New Roman"/>
        </w:rPr>
        <w:instrText xml:space="preserve"> \* MERGEFORMAT </w:instrText>
      </w:r>
      <w:r w:rsidR="00BE13C7" w:rsidRPr="00EC2764">
        <w:rPr>
          <w:rFonts w:ascii="Times New Roman" w:hAnsi="Times New Roman" w:cs="Times New Roman"/>
        </w:rPr>
        <w:fldChar w:fldCharType="separate"/>
      </w:r>
      <w:r w:rsidR="00BE13C7" w:rsidRPr="00EC2764">
        <w:rPr>
          <w:rFonts w:ascii="Times New Roman" w:hAnsi="Times New Roman" w:cs="Times New Roman"/>
        </w:rPr>
        <w:t xml:space="preserve">Figure </w:t>
      </w:r>
      <w:r w:rsidR="00BE13C7" w:rsidRPr="00EC2764">
        <w:rPr>
          <w:rFonts w:ascii="Times New Roman" w:hAnsi="Times New Roman" w:cs="Times New Roman"/>
          <w:noProof/>
        </w:rPr>
        <w:t>9</w:t>
      </w:r>
      <w:r w:rsidR="00BE13C7" w:rsidRPr="00EC2764">
        <w:rPr>
          <w:rFonts w:ascii="Times New Roman" w:hAnsi="Times New Roman" w:cs="Times New Roman"/>
        </w:rPr>
        <w:fldChar w:fldCharType="end"/>
      </w:r>
      <w:r w:rsidR="00BE13C7" w:rsidRPr="00EC2764">
        <w:rPr>
          <w:rFonts w:ascii="Times New Roman" w:hAnsi="Times New Roman" w:cs="Times New Roman"/>
        </w:rPr>
        <w:t xml:space="preserve"> </w:t>
      </w:r>
      <w:r w:rsidRPr="00EC2764">
        <w:rPr>
          <w:rFonts w:ascii="Times New Roman" w:hAnsi="Times New Roman" w:cs="Times New Roman"/>
        </w:rPr>
        <w:t xml:space="preserve">shows the windowed GUI that the user is shown the following execution. </w:t>
      </w:r>
    </w:p>
    <w:p w14:paraId="171F3885" w14:textId="77777777" w:rsidR="000A2AE6" w:rsidRPr="00EC2764" w:rsidRDefault="000A2AE6" w:rsidP="008B6EF7">
      <w:pPr>
        <w:keepNext/>
        <w:spacing w:line="240" w:lineRule="auto"/>
        <w:rPr>
          <w:rFonts w:ascii="Times New Roman" w:hAnsi="Times New Roman" w:cs="Times New Roman"/>
        </w:rPr>
      </w:pPr>
      <w:r w:rsidRPr="00EC2764">
        <w:rPr>
          <w:rFonts w:ascii="Times New Roman" w:hAnsi="Times New Roman" w:cs="Times New Roman"/>
          <w:noProof/>
          <w:lang w:eastAsia="en-GB"/>
        </w:rPr>
        <w:drawing>
          <wp:inline distT="0" distB="0" distL="0" distR="0" wp14:anchorId="22A006E8" wp14:editId="7035B0B2">
            <wp:extent cx="2114550" cy="22764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14550" cy="2276475"/>
                    </a:xfrm>
                    <a:prstGeom prst="rect">
                      <a:avLst/>
                    </a:prstGeom>
                  </pic:spPr>
                </pic:pic>
              </a:graphicData>
            </a:graphic>
          </wp:inline>
        </w:drawing>
      </w:r>
    </w:p>
    <w:p w14:paraId="04E3CEED" w14:textId="3166A7CC" w:rsidR="000A2AE6" w:rsidRPr="00EC2764" w:rsidRDefault="000A2AE6" w:rsidP="008B6EF7">
      <w:pPr>
        <w:pStyle w:val="Caption"/>
        <w:rPr>
          <w:rFonts w:ascii="Times New Roman" w:hAnsi="Times New Roman" w:cs="Times New Roman"/>
        </w:rPr>
      </w:pPr>
      <w:bookmarkStart w:id="100" w:name="_Toc6934701"/>
      <w:bookmarkStart w:id="101" w:name="_Ref7132400"/>
      <w:r w:rsidRPr="00EC2764">
        <w:rPr>
          <w:rFonts w:ascii="Times New Roman" w:hAnsi="Times New Roman" w:cs="Times New Roman"/>
        </w:rPr>
        <w:t xml:space="preserve">Figure </w:t>
      </w:r>
      <w:r w:rsidR="00BD0F19" w:rsidRPr="00EC2764">
        <w:rPr>
          <w:rFonts w:ascii="Times New Roman" w:hAnsi="Times New Roman" w:cs="Times New Roman"/>
        </w:rPr>
        <w:fldChar w:fldCharType="begin"/>
      </w:r>
      <w:r w:rsidR="00BD0F19" w:rsidRPr="00EC2764">
        <w:rPr>
          <w:rFonts w:ascii="Times New Roman" w:hAnsi="Times New Roman" w:cs="Times New Roman"/>
        </w:rPr>
        <w:instrText xml:space="preserve"> SEQ Figure \* ARABIC </w:instrText>
      </w:r>
      <w:r w:rsidR="00BD0F19" w:rsidRPr="00EC2764">
        <w:rPr>
          <w:rFonts w:ascii="Times New Roman" w:hAnsi="Times New Roman" w:cs="Times New Roman"/>
        </w:rPr>
        <w:fldChar w:fldCharType="separate"/>
      </w:r>
      <w:r w:rsidR="00A47075" w:rsidRPr="00EC2764">
        <w:rPr>
          <w:rFonts w:ascii="Times New Roman" w:hAnsi="Times New Roman" w:cs="Times New Roman"/>
          <w:noProof/>
        </w:rPr>
        <w:t>9</w:t>
      </w:r>
      <w:r w:rsidR="00BD0F19" w:rsidRPr="00EC2764">
        <w:rPr>
          <w:rFonts w:ascii="Times New Roman" w:hAnsi="Times New Roman" w:cs="Times New Roman"/>
          <w:noProof/>
        </w:rPr>
        <w:fldChar w:fldCharType="end"/>
      </w:r>
      <w:bookmarkEnd w:id="101"/>
      <w:r w:rsidRPr="00EC2764">
        <w:rPr>
          <w:rFonts w:ascii="Times New Roman" w:hAnsi="Times New Roman" w:cs="Times New Roman"/>
        </w:rPr>
        <w:t xml:space="preserve">: GUI </w:t>
      </w:r>
      <w:r w:rsidR="006B272A" w:rsidRPr="00EC2764">
        <w:rPr>
          <w:rFonts w:ascii="Times New Roman" w:hAnsi="Times New Roman" w:cs="Times New Roman"/>
        </w:rPr>
        <w:t xml:space="preserve">is </w:t>
      </w:r>
      <w:r w:rsidRPr="00EC2764">
        <w:rPr>
          <w:rFonts w:ascii="Times New Roman" w:hAnsi="Times New Roman" w:cs="Times New Roman"/>
        </w:rPr>
        <w:t>shown to user after program execution</w:t>
      </w:r>
      <w:bookmarkEnd w:id="100"/>
      <w:r w:rsidR="001D2042" w:rsidRPr="00EC2764">
        <w:rPr>
          <w:rFonts w:ascii="Times New Roman" w:hAnsi="Times New Roman" w:cs="Times New Roman"/>
        </w:rPr>
        <w:t xml:space="preserve"> allowing the user to select classification options</w:t>
      </w:r>
    </w:p>
    <w:p w14:paraId="14E4BFAD" w14:textId="479DAC2E" w:rsidR="000A2AE6" w:rsidRPr="00EC2764" w:rsidRDefault="000A2AE6" w:rsidP="008B6EF7">
      <w:pPr>
        <w:spacing w:line="240" w:lineRule="auto"/>
        <w:rPr>
          <w:rFonts w:ascii="Times New Roman" w:hAnsi="Times New Roman" w:cs="Times New Roman"/>
        </w:rPr>
      </w:pPr>
      <w:r w:rsidRPr="00EC2764">
        <w:rPr>
          <w:rFonts w:ascii="Times New Roman" w:hAnsi="Times New Roman" w:cs="Times New Roman"/>
        </w:rPr>
        <w:t>The user</w:t>
      </w:r>
      <w:r w:rsidR="008F0318" w:rsidRPr="00EC2764">
        <w:rPr>
          <w:rFonts w:ascii="Times New Roman" w:hAnsi="Times New Roman" w:cs="Times New Roman"/>
        </w:rPr>
        <w:t xml:space="preserve"> must</w:t>
      </w:r>
      <w:r w:rsidRPr="00EC2764">
        <w:rPr>
          <w:rFonts w:ascii="Times New Roman" w:hAnsi="Times New Roman" w:cs="Times New Roman"/>
        </w:rPr>
        <w:t xml:space="preserve"> first select </w:t>
      </w:r>
      <w:r w:rsidR="006B272A" w:rsidRPr="00EC2764">
        <w:rPr>
          <w:rFonts w:ascii="Times New Roman" w:hAnsi="Times New Roman" w:cs="Times New Roman"/>
        </w:rPr>
        <w:t xml:space="preserve">the </w:t>
      </w:r>
      <w:r w:rsidRPr="00EC2764">
        <w:rPr>
          <w:rFonts w:ascii="Times New Roman" w:hAnsi="Times New Roman" w:cs="Times New Roman"/>
        </w:rPr>
        <w:t xml:space="preserve">classification method. Standalone classification requires no other input from the user. </w:t>
      </w:r>
      <w:r w:rsidR="008F0318" w:rsidRPr="00EC2764">
        <w:rPr>
          <w:rFonts w:ascii="Times New Roman" w:hAnsi="Times New Roman" w:cs="Times New Roman"/>
        </w:rPr>
        <w:t>The user can now press Start to begin the training and classification process.</w:t>
      </w:r>
    </w:p>
    <w:p w14:paraId="1DBD0FD8" w14:textId="38CF81AE" w:rsidR="00654E75" w:rsidRPr="00EC2764" w:rsidRDefault="008F0318" w:rsidP="008B6EF7">
      <w:pPr>
        <w:spacing w:line="240" w:lineRule="auto"/>
        <w:rPr>
          <w:rFonts w:ascii="Times New Roman" w:hAnsi="Times New Roman" w:cs="Times New Roman"/>
        </w:rPr>
      </w:pPr>
      <w:r w:rsidRPr="00EC2764">
        <w:rPr>
          <w:rFonts w:ascii="Times New Roman" w:hAnsi="Times New Roman" w:cs="Times New Roman"/>
        </w:rPr>
        <w:t xml:space="preserve">If the user wishes to search for aircraft in a larger image, the image to search must be selected. Clicking the select image button allows the user to navigate to the </w:t>
      </w:r>
      <w:r w:rsidR="00654E75" w:rsidRPr="00EC2764">
        <w:rPr>
          <w:rFonts w:ascii="Times New Roman" w:hAnsi="Times New Roman" w:cs="Times New Roman"/>
        </w:rPr>
        <w:t xml:space="preserve">location of the image they wish to classify and select it. </w:t>
      </w:r>
      <w:r w:rsidR="00654E75" w:rsidRPr="00EC2764">
        <w:rPr>
          <w:rFonts w:ascii="Times New Roman" w:hAnsi="Times New Roman" w:cs="Times New Roman"/>
        </w:rPr>
        <w:fldChar w:fldCharType="begin"/>
      </w:r>
      <w:r w:rsidR="00654E75" w:rsidRPr="00EC2764">
        <w:rPr>
          <w:rFonts w:ascii="Times New Roman" w:hAnsi="Times New Roman" w:cs="Times New Roman"/>
        </w:rPr>
        <w:instrText xml:space="preserve"> REF _Ref5970889 \h </w:instrText>
      </w:r>
      <w:r w:rsidR="008B6EF7" w:rsidRPr="00EC2764">
        <w:rPr>
          <w:rFonts w:ascii="Times New Roman" w:hAnsi="Times New Roman" w:cs="Times New Roman"/>
        </w:rPr>
        <w:instrText xml:space="preserve"> \* MERGEFORMAT </w:instrText>
      </w:r>
      <w:r w:rsidR="00654E75" w:rsidRPr="00EC2764">
        <w:rPr>
          <w:rFonts w:ascii="Times New Roman" w:hAnsi="Times New Roman" w:cs="Times New Roman"/>
        </w:rPr>
      </w:r>
      <w:r w:rsidR="00654E75" w:rsidRPr="00EC2764">
        <w:rPr>
          <w:rFonts w:ascii="Times New Roman" w:hAnsi="Times New Roman" w:cs="Times New Roman"/>
        </w:rPr>
        <w:fldChar w:fldCharType="separate"/>
      </w:r>
      <w:r w:rsidR="00A47075" w:rsidRPr="00EC2764">
        <w:rPr>
          <w:rFonts w:ascii="Times New Roman" w:hAnsi="Times New Roman" w:cs="Times New Roman"/>
        </w:rPr>
        <w:t xml:space="preserve">Figure </w:t>
      </w:r>
      <w:r w:rsidR="00A47075" w:rsidRPr="00EC2764">
        <w:rPr>
          <w:rFonts w:ascii="Times New Roman" w:hAnsi="Times New Roman" w:cs="Times New Roman"/>
          <w:noProof/>
        </w:rPr>
        <w:t>10</w:t>
      </w:r>
      <w:r w:rsidR="00654E75" w:rsidRPr="00EC2764">
        <w:rPr>
          <w:rFonts w:ascii="Times New Roman" w:hAnsi="Times New Roman" w:cs="Times New Roman"/>
        </w:rPr>
        <w:fldChar w:fldCharType="end"/>
      </w:r>
      <w:r w:rsidR="00654E75" w:rsidRPr="00EC2764">
        <w:rPr>
          <w:rFonts w:ascii="Times New Roman" w:hAnsi="Times New Roman" w:cs="Times New Roman"/>
        </w:rPr>
        <w:t xml:space="preserve"> shows the window used to select images from </w:t>
      </w:r>
      <w:r w:rsidR="006B272A" w:rsidRPr="00EC2764">
        <w:rPr>
          <w:rFonts w:ascii="Times New Roman" w:hAnsi="Times New Roman" w:cs="Times New Roman"/>
        </w:rPr>
        <w:t xml:space="preserve">the </w:t>
      </w:r>
      <w:r w:rsidR="00654E75" w:rsidRPr="00EC2764">
        <w:rPr>
          <w:rFonts w:ascii="Times New Roman" w:hAnsi="Times New Roman" w:cs="Times New Roman"/>
        </w:rPr>
        <w:t>files system</w:t>
      </w:r>
    </w:p>
    <w:p w14:paraId="43B49020" w14:textId="77777777" w:rsidR="00654E75" w:rsidRPr="00EC2764" w:rsidRDefault="00654E75" w:rsidP="008B6EF7">
      <w:pPr>
        <w:keepNext/>
        <w:spacing w:line="240" w:lineRule="auto"/>
        <w:rPr>
          <w:rFonts w:ascii="Times New Roman" w:hAnsi="Times New Roman" w:cs="Times New Roman"/>
        </w:rPr>
      </w:pPr>
      <w:r w:rsidRPr="00EC2764">
        <w:rPr>
          <w:rFonts w:ascii="Times New Roman" w:hAnsi="Times New Roman" w:cs="Times New Roman"/>
        </w:rPr>
        <w:t xml:space="preserve"> </w:t>
      </w:r>
      <w:r w:rsidRPr="00EC2764">
        <w:rPr>
          <w:rFonts w:ascii="Times New Roman" w:hAnsi="Times New Roman" w:cs="Times New Roman"/>
          <w:noProof/>
          <w:lang w:eastAsia="en-GB"/>
        </w:rPr>
        <w:drawing>
          <wp:inline distT="0" distB="0" distL="0" distR="0" wp14:anchorId="50416ECF" wp14:editId="77D4FC0E">
            <wp:extent cx="5731510" cy="322897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8975"/>
                    </a:xfrm>
                    <a:prstGeom prst="rect">
                      <a:avLst/>
                    </a:prstGeom>
                  </pic:spPr>
                </pic:pic>
              </a:graphicData>
            </a:graphic>
          </wp:inline>
        </w:drawing>
      </w:r>
    </w:p>
    <w:p w14:paraId="182E9C40" w14:textId="15BDAA46" w:rsidR="008F0318" w:rsidRPr="00EC2764" w:rsidRDefault="00654E75" w:rsidP="008B6EF7">
      <w:pPr>
        <w:pStyle w:val="Caption"/>
        <w:rPr>
          <w:rFonts w:ascii="Times New Roman" w:hAnsi="Times New Roman" w:cs="Times New Roman"/>
        </w:rPr>
      </w:pPr>
      <w:bookmarkStart w:id="102" w:name="_Ref5970889"/>
      <w:bookmarkStart w:id="103" w:name="_Toc6934702"/>
      <w:r w:rsidRPr="00EC2764">
        <w:rPr>
          <w:rFonts w:ascii="Times New Roman" w:hAnsi="Times New Roman" w:cs="Times New Roman"/>
        </w:rPr>
        <w:t xml:space="preserve">Figure </w:t>
      </w:r>
      <w:r w:rsidR="00BD0F19" w:rsidRPr="00EC2764">
        <w:rPr>
          <w:rFonts w:ascii="Times New Roman" w:hAnsi="Times New Roman" w:cs="Times New Roman"/>
        </w:rPr>
        <w:fldChar w:fldCharType="begin"/>
      </w:r>
      <w:r w:rsidR="00BD0F19" w:rsidRPr="00EC2764">
        <w:rPr>
          <w:rFonts w:ascii="Times New Roman" w:hAnsi="Times New Roman" w:cs="Times New Roman"/>
        </w:rPr>
        <w:instrText xml:space="preserve"> SEQ Figure \* ARABIC </w:instrText>
      </w:r>
      <w:r w:rsidR="00BD0F19" w:rsidRPr="00EC2764">
        <w:rPr>
          <w:rFonts w:ascii="Times New Roman" w:hAnsi="Times New Roman" w:cs="Times New Roman"/>
        </w:rPr>
        <w:fldChar w:fldCharType="separate"/>
      </w:r>
      <w:r w:rsidR="00A47075" w:rsidRPr="00EC2764">
        <w:rPr>
          <w:rFonts w:ascii="Times New Roman" w:hAnsi="Times New Roman" w:cs="Times New Roman"/>
          <w:noProof/>
        </w:rPr>
        <w:t>10</w:t>
      </w:r>
      <w:r w:rsidR="00BD0F19" w:rsidRPr="00EC2764">
        <w:rPr>
          <w:rFonts w:ascii="Times New Roman" w:hAnsi="Times New Roman" w:cs="Times New Roman"/>
          <w:noProof/>
        </w:rPr>
        <w:fldChar w:fldCharType="end"/>
      </w:r>
      <w:bookmarkEnd w:id="102"/>
      <w:r w:rsidRPr="00EC2764">
        <w:rPr>
          <w:rFonts w:ascii="Times New Roman" w:hAnsi="Times New Roman" w:cs="Times New Roman"/>
        </w:rPr>
        <w:t>: File selection dialog</w:t>
      </w:r>
      <w:bookmarkEnd w:id="103"/>
      <w:r w:rsidR="001D2042" w:rsidRPr="00EC2764">
        <w:rPr>
          <w:rFonts w:ascii="Times New Roman" w:hAnsi="Times New Roman" w:cs="Times New Roman"/>
        </w:rPr>
        <w:t xml:space="preserve"> used to select the image to be searched using large image search</w:t>
      </w:r>
    </w:p>
    <w:p w14:paraId="1DEA4DBC" w14:textId="5ABFFD5D" w:rsidR="00EA36F9" w:rsidRPr="00EC2764" w:rsidRDefault="00EA36F9" w:rsidP="008B6EF7">
      <w:pPr>
        <w:spacing w:line="240" w:lineRule="auto"/>
        <w:rPr>
          <w:rFonts w:ascii="Times New Roman" w:hAnsi="Times New Roman" w:cs="Times New Roman"/>
        </w:rPr>
      </w:pPr>
      <w:r w:rsidRPr="00EC2764">
        <w:rPr>
          <w:rFonts w:ascii="Times New Roman" w:hAnsi="Times New Roman" w:cs="Times New Roman"/>
        </w:rPr>
        <w:t>After image to search is selected, the user must specify;</w:t>
      </w:r>
    </w:p>
    <w:p w14:paraId="1267C309" w14:textId="5282429B" w:rsidR="00EA36F9" w:rsidRPr="00EC2764" w:rsidRDefault="00EA36F9" w:rsidP="008B6EF7">
      <w:pPr>
        <w:pStyle w:val="ListParagraph"/>
        <w:numPr>
          <w:ilvl w:val="0"/>
          <w:numId w:val="7"/>
        </w:numPr>
        <w:spacing w:line="240" w:lineRule="auto"/>
        <w:rPr>
          <w:rFonts w:ascii="Times New Roman" w:hAnsi="Times New Roman" w:cs="Times New Roman"/>
        </w:rPr>
      </w:pPr>
      <w:r w:rsidRPr="00EC2764">
        <w:rPr>
          <w:rFonts w:ascii="Times New Roman" w:hAnsi="Times New Roman" w:cs="Times New Roman"/>
        </w:rPr>
        <w:t>x- The x dimension of the search area in px</w:t>
      </w:r>
    </w:p>
    <w:p w14:paraId="785C3117" w14:textId="1DE9B99D" w:rsidR="00EA36F9" w:rsidRPr="00EC2764" w:rsidRDefault="00EA36F9" w:rsidP="008B6EF7">
      <w:pPr>
        <w:pStyle w:val="ListParagraph"/>
        <w:numPr>
          <w:ilvl w:val="0"/>
          <w:numId w:val="7"/>
        </w:numPr>
        <w:spacing w:line="240" w:lineRule="auto"/>
        <w:rPr>
          <w:rFonts w:ascii="Times New Roman" w:hAnsi="Times New Roman" w:cs="Times New Roman"/>
        </w:rPr>
      </w:pPr>
      <w:r w:rsidRPr="00EC2764">
        <w:rPr>
          <w:rFonts w:ascii="Times New Roman" w:hAnsi="Times New Roman" w:cs="Times New Roman"/>
        </w:rPr>
        <w:lastRenderedPageBreak/>
        <w:t>y- The y dimension of the search area in px</w:t>
      </w:r>
    </w:p>
    <w:p w14:paraId="725CCBAA" w14:textId="2A2E189D" w:rsidR="00EA36F9" w:rsidRPr="00EC2764" w:rsidRDefault="00EA36F9" w:rsidP="008B6EF7">
      <w:pPr>
        <w:pStyle w:val="ListParagraph"/>
        <w:numPr>
          <w:ilvl w:val="0"/>
          <w:numId w:val="7"/>
        </w:numPr>
        <w:spacing w:line="240" w:lineRule="auto"/>
        <w:rPr>
          <w:rFonts w:ascii="Times New Roman" w:hAnsi="Times New Roman" w:cs="Times New Roman"/>
        </w:rPr>
      </w:pPr>
      <w:r w:rsidRPr="00EC2764">
        <w:rPr>
          <w:rFonts w:ascii="Times New Roman" w:hAnsi="Times New Roman" w:cs="Times New Roman"/>
        </w:rPr>
        <w:t xml:space="preserve">x steps- The </w:t>
      </w:r>
      <w:r w:rsidR="006B272A" w:rsidRPr="00EC2764">
        <w:rPr>
          <w:rFonts w:ascii="Times New Roman" w:hAnsi="Times New Roman" w:cs="Times New Roman"/>
        </w:rPr>
        <w:t>number</w:t>
      </w:r>
      <w:r w:rsidRPr="00EC2764">
        <w:rPr>
          <w:rFonts w:ascii="Times New Roman" w:hAnsi="Times New Roman" w:cs="Times New Roman"/>
        </w:rPr>
        <w:t xml:space="preserve"> of moves along the x</w:t>
      </w:r>
      <w:r w:rsidR="006B272A" w:rsidRPr="00EC2764">
        <w:rPr>
          <w:rFonts w:ascii="Times New Roman" w:hAnsi="Times New Roman" w:cs="Times New Roman"/>
        </w:rPr>
        <w:t>-</w:t>
      </w:r>
      <w:r w:rsidRPr="00EC2764">
        <w:rPr>
          <w:rFonts w:ascii="Times New Roman" w:hAnsi="Times New Roman" w:cs="Times New Roman"/>
        </w:rPr>
        <w:t>axis</w:t>
      </w:r>
    </w:p>
    <w:p w14:paraId="3AF3D39B" w14:textId="763E66DE" w:rsidR="00EA36F9" w:rsidRPr="00EC2764" w:rsidRDefault="00EA36F9" w:rsidP="008B6EF7">
      <w:pPr>
        <w:pStyle w:val="ListParagraph"/>
        <w:numPr>
          <w:ilvl w:val="0"/>
          <w:numId w:val="7"/>
        </w:numPr>
        <w:spacing w:line="240" w:lineRule="auto"/>
        <w:rPr>
          <w:rFonts w:ascii="Times New Roman" w:hAnsi="Times New Roman" w:cs="Times New Roman"/>
        </w:rPr>
      </w:pPr>
      <w:r w:rsidRPr="00EC2764">
        <w:rPr>
          <w:rFonts w:ascii="Times New Roman" w:hAnsi="Times New Roman" w:cs="Times New Roman"/>
        </w:rPr>
        <w:t xml:space="preserve">y steps- The </w:t>
      </w:r>
      <w:r w:rsidR="006B272A" w:rsidRPr="00EC2764">
        <w:rPr>
          <w:rFonts w:ascii="Times New Roman" w:hAnsi="Times New Roman" w:cs="Times New Roman"/>
        </w:rPr>
        <w:t>number</w:t>
      </w:r>
      <w:r w:rsidRPr="00EC2764">
        <w:rPr>
          <w:rFonts w:ascii="Times New Roman" w:hAnsi="Times New Roman" w:cs="Times New Roman"/>
        </w:rPr>
        <w:t xml:space="preserve"> of moves along the y</w:t>
      </w:r>
      <w:r w:rsidR="006B272A" w:rsidRPr="00EC2764">
        <w:rPr>
          <w:rFonts w:ascii="Times New Roman" w:hAnsi="Times New Roman" w:cs="Times New Roman"/>
        </w:rPr>
        <w:t>-</w:t>
      </w:r>
      <w:r w:rsidRPr="00EC2764">
        <w:rPr>
          <w:rFonts w:ascii="Times New Roman" w:hAnsi="Times New Roman" w:cs="Times New Roman"/>
        </w:rPr>
        <w:t>axis</w:t>
      </w:r>
    </w:p>
    <w:p w14:paraId="79ADCE61" w14:textId="6CD3684C" w:rsidR="00EA36F9" w:rsidRPr="00EC2764" w:rsidRDefault="00EA36F9" w:rsidP="008B6EF7">
      <w:pPr>
        <w:spacing w:line="240" w:lineRule="auto"/>
        <w:rPr>
          <w:rFonts w:ascii="Times New Roman" w:hAnsi="Times New Roman" w:cs="Times New Roman"/>
        </w:rPr>
      </w:pPr>
      <w:r w:rsidRPr="00EC2764">
        <w:rPr>
          <w:rFonts w:ascii="Times New Roman" w:hAnsi="Times New Roman" w:cs="Times New Roman"/>
        </w:rPr>
        <w:t>From this data, the program selects suitable x and y step values to ensure image boundaries are met.</w:t>
      </w:r>
    </w:p>
    <w:p w14:paraId="6BAA53C2" w14:textId="111CC5A5" w:rsidR="00EA36F9" w:rsidRPr="00EC2764" w:rsidRDefault="00EA36F9" w:rsidP="008B6EF7">
      <w:pPr>
        <w:spacing w:line="240" w:lineRule="auto"/>
        <w:rPr>
          <w:rFonts w:ascii="Times New Roman" w:hAnsi="Times New Roman" w:cs="Times New Roman"/>
        </w:rPr>
      </w:pPr>
      <w:r w:rsidRPr="00EC2764">
        <w:rPr>
          <w:rFonts w:ascii="Times New Roman" w:hAnsi="Times New Roman" w:cs="Times New Roman"/>
        </w:rPr>
        <w:t xml:space="preserve">After the user has selected search criteria, the Start button can be pressed to start the image search process. </w:t>
      </w:r>
    </w:p>
    <w:p w14:paraId="23196170" w14:textId="0EEE43A3" w:rsidR="00926F6A" w:rsidRPr="00EC2764" w:rsidRDefault="00BE13C7" w:rsidP="008B6EF7">
      <w:pPr>
        <w:pStyle w:val="Heading2"/>
        <w:spacing w:line="240" w:lineRule="auto"/>
        <w:rPr>
          <w:rFonts w:ascii="Times New Roman" w:hAnsi="Times New Roman" w:cs="Times New Roman"/>
        </w:rPr>
      </w:pPr>
      <w:bookmarkStart w:id="104" w:name="_Toc7133851"/>
      <w:r w:rsidRPr="00EC2764">
        <w:rPr>
          <w:rFonts w:ascii="Times New Roman" w:hAnsi="Times New Roman" w:cs="Times New Roman"/>
        </w:rPr>
        <w:t>3.2</w:t>
      </w:r>
      <w:r w:rsidR="001B31BB" w:rsidRPr="00EC2764">
        <w:rPr>
          <w:rFonts w:ascii="Times New Roman" w:hAnsi="Times New Roman" w:cs="Times New Roman"/>
        </w:rPr>
        <w:t xml:space="preserve"> </w:t>
      </w:r>
      <w:r w:rsidR="00683808" w:rsidRPr="00EC2764">
        <w:rPr>
          <w:rFonts w:ascii="Times New Roman" w:hAnsi="Times New Roman" w:cs="Times New Roman"/>
        </w:rPr>
        <w:t>S</w:t>
      </w:r>
      <w:r w:rsidR="00926F6A" w:rsidRPr="00EC2764">
        <w:rPr>
          <w:rFonts w:ascii="Times New Roman" w:hAnsi="Times New Roman" w:cs="Times New Roman"/>
        </w:rPr>
        <w:t>tandalone classification</w:t>
      </w:r>
      <w:bookmarkEnd w:id="104"/>
    </w:p>
    <w:p w14:paraId="6DDE1B74" w14:textId="4FF0BF98" w:rsidR="00683808" w:rsidRPr="00EC2764" w:rsidRDefault="00683808" w:rsidP="008B6EF7">
      <w:pPr>
        <w:spacing w:line="240" w:lineRule="auto"/>
        <w:rPr>
          <w:rFonts w:ascii="Times New Roman" w:hAnsi="Times New Roman" w:cs="Times New Roman"/>
        </w:rPr>
      </w:pPr>
      <w:r w:rsidRPr="00EC2764">
        <w:rPr>
          <w:rFonts w:ascii="Times New Roman" w:hAnsi="Times New Roman" w:cs="Times New Roman"/>
        </w:rPr>
        <w:t xml:space="preserve">Standalone classification is the recognition of aircraft </w:t>
      </w:r>
      <w:r w:rsidR="00AE27B7" w:rsidRPr="00EC2764">
        <w:rPr>
          <w:rFonts w:ascii="Times New Roman" w:hAnsi="Times New Roman" w:cs="Times New Roman"/>
        </w:rPr>
        <w:t>images where images from a data set are selected at random for training and classification. There are 200 images in the standalone dataset. 100 images of ground and 100 images of aircraft. 5 images of aircraft and 5 images of ground are selected for testing. The remaining 180 images are used to train the ML model.</w:t>
      </w:r>
    </w:p>
    <w:p w14:paraId="61F2FE36" w14:textId="52FD39F9" w:rsidR="00C70E60" w:rsidRPr="00EC2764" w:rsidRDefault="00C70E60" w:rsidP="008B6EF7">
      <w:pPr>
        <w:spacing w:line="240" w:lineRule="auto"/>
        <w:rPr>
          <w:rFonts w:ascii="Times New Roman" w:hAnsi="Times New Roman" w:cs="Times New Roman"/>
        </w:rPr>
      </w:pPr>
      <w:r w:rsidRPr="00EC2764">
        <w:rPr>
          <w:rFonts w:ascii="Times New Roman" w:hAnsi="Times New Roman" w:cs="Times New Roman"/>
        </w:rPr>
        <w:t xml:space="preserve">The images are put through </w:t>
      </w:r>
      <w:r w:rsidR="006B272A" w:rsidRPr="00EC2764">
        <w:rPr>
          <w:rFonts w:ascii="Times New Roman" w:hAnsi="Times New Roman" w:cs="Times New Roman"/>
        </w:rPr>
        <w:t xml:space="preserve">the </w:t>
      </w:r>
      <w:r w:rsidRPr="00EC2764">
        <w:rPr>
          <w:rFonts w:ascii="Times New Roman" w:hAnsi="Times New Roman" w:cs="Times New Roman"/>
        </w:rPr>
        <w:t xml:space="preserve">usual process of parsing, HOG pre-processing before being passed to the SVM. After training is complete, test images are passed to the SVM. The SVM returns a set of predictions for the images tested. To show the user the </w:t>
      </w:r>
      <w:r w:rsidR="0020449B" w:rsidRPr="00EC2764">
        <w:rPr>
          <w:rFonts w:ascii="Times New Roman" w:hAnsi="Times New Roman" w:cs="Times New Roman"/>
        </w:rPr>
        <w:t>results</w:t>
      </w:r>
      <w:r w:rsidRPr="00EC2764">
        <w:rPr>
          <w:rFonts w:ascii="Times New Roman" w:hAnsi="Times New Roman" w:cs="Times New Roman"/>
        </w:rPr>
        <w:t>, the</w:t>
      </w:r>
      <w:r w:rsidR="00E47A1C" w:rsidRPr="00EC2764">
        <w:rPr>
          <w:rFonts w:ascii="Times New Roman" w:hAnsi="Times New Roman" w:cs="Times New Roman"/>
        </w:rPr>
        <w:t xml:space="preserve"> test</w:t>
      </w:r>
      <w:r w:rsidRPr="00EC2764">
        <w:rPr>
          <w:rFonts w:ascii="Times New Roman" w:hAnsi="Times New Roman" w:cs="Times New Roman"/>
        </w:rPr>
        <w:t xml:space="preserve"> image</w:t>
      </w:r>
      <w:r w:rsidR="00E47A1C" w:rsidRPr="00EC2764">
        <w:rPr>
          <w:rFonts w:ascii="Times New Roman" w:hAnsi="Times New Roman" w:cs="Times New Roman"/>
        </w:rPr>
        <w:t xml:space="preserve">s are displayed in a grid with accompanying predictions and probabilities. The probability shows how sure the ML model is that the image belongs to </w:t>
      </w:r>
      <w:r w:rsidR="009806BA" w:rsidRPr="00EC2764">
        <w:rPr>
          <w:rFonts w:ascii="Times New Roman" w:hAnsi="Times New Roman" w:cs="Times New Roman"/>
        </w:rPr>
        <w:t xml:space="preserve">a </w:t>
      </w:r>
      <w:r w:rsidR="0020449B" w:rsidRPr="00EC2764">
        <w:rPr>
          <w:rFonts w:ascii="Times New Roman" w:hAnsi="Times New Roman" w:cs="Times New Roman"/>
        </w:rPr>
        <w:t>class</w:t>
      </w:r>
      <w:r w:rsidR="009806BA" w:rsidRPr="00EC2764">
        <w:rPr>
          <w:rFonts w:ascii="Times New Roman" w:hAnsi="Times New Roman" w:cs="Times New Roman"/>
        </w:rPr>
        <w:t xml:space="preserve">. </w:t>
      </w:r>
    </w:p>
    <w:p w14:paraId="6F8A66B0" w14:textId="77777777" w:rsidR="00E47A1C" w:rsidRPr="00EC2764" w:rsidRDefault="00E47A1C" w:rsidP="008B6EF7">
      <w:pPr>
        <w:keepNext/>
        <w:spacing w:line="240" w:lineRule="auto"/>
        <w:rPr>
          <w:rFonts w:ascii="Times New Roman" w:hAnsi="Times New Roman" w:cs="Times New Roman"/>
        </w:rPr>
      </w:pPr>
      <w:r w:rsidRPr="00EC2764">
        <w:rPr>
          <w:rFonts w:ascii="Times New Roman" w:hAnsi="Times New Roman" w:cs="Times New Roman"/>
          <w:noProof/>
          <w:lang w:eastAsia="en-GB"/>
        </w:rPr>
        <w:drawing>
          <wp:inline distT="0" distB="0" distL="0" distR="0" wp14:anchorId="09883254" wp14:editId="40AC19C5">
            <wp:extent cx="5791200" cy="3083845"/>
            <wp:effectExtent l="19050" t="19050" r="19050"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653" t="14841" b="16757"/>
                    <a:stretch/>
                  </pic:blipFill>
                  <pic:spPr bwMode="auto">
                    <a:xfrm>
                      <a:off x="0" y="0"/>
                      <a:ext cx="5791200" cy="30838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6F34239" w14:textId="7E06C8B0" w:rsidR="00E47A1C" w:rsidRPr="00EC2764" w:rsidRDefault="00E47A1C" w:rsidP="008B6EF7">
      <w:pPr>
        <w:pStyle w:val="Caption"/>
        <w:rPr>
          <w:rFonts w:ascii="Times New Roman" w:hAnsi="Times New Roman" w:cs="Times New Roman"/>
        </w:rPr>
      </w:pPr>
      <w:bookmarkStart w:id="105" w:name="_Ref5968927"/>
      <w:bookmarkStart w:id="106" w:name="_Ref5968913"/>
      <w:bookmarkStart w:id="107" w:name="_Toc6934703"/>
      <w:r w:rsidRPr="00EC2764">
        <w:rPr>
          <w:rFonts w:ascii="Times New Roman" w:hAnsi="Times New Roman" w:cs="Times New Roman"/>
        </w:rPr>
        <w:t xml:space="preserve">Figure </w:t>
      </w:r>
      <w:r w:rsidR="00BD0F19" w:rsidRPr="00EC2764">
        <w:rPr>
          <w:rFonts w:ascii="Times New Roman" w:hAnsi="Times New Roman" w:cs="Times New Roman"/>
        </w:rPr>
        <w:fldChar w:fldCharType="begin"/>
      </w:r>
      <w:r w:rsidR="00BD0F19" w:rsidRPr="00EC2764">
        <w:rPr>
          <w:rFonts w:ascii="Times New Roman" w:hAnsi="Times New Roman" w:cs="Times New Roman"/>
        </w:rPr>
        <w:instrText xml:space="preserve"> SEQ Figure \* ARABIC </w:instrText>
      </w:r>
      <w:r w:rsidR="00BD0F19" w:rsidRPr="00EC2764">
        <w:rPr>
          <w:rFonts w:ascii="Times New Roman" w:hAnsi="Times New Roman" w:cs="Times New Roman"/>
        </w:rPr>
        <w:fldChar w:fldCharType="separate"/>
      </w:r>
      <w:r w:rsidR="00A47075" w:rsidRPr="00EC2764">
        <w:rPr>
          <w:rFonts w:ascii="Times New Roman" w:hAnsi="Times New Roman" w:cs="Times New Roman"/>
          <w:noProof/>
        </w:rPr>
        <w:t>11</w:t>
      </w:r>
      <w:r w:rsidR="00BD0F19" w:rsidRPr="00EC2764">
        <w:rPr>
          <w:rFonts w:ascii="Times New Roman" w:hAnsi="Times New Roman" w:cs="Times New Roman"/>
          <w:noProof/>
        </w:rPr>
        <w:fldChar w:fldCharType="end"/>
      </w:r>
      <w:bookmarkEnd w:id="105"/>
      <w:r w:rsidRPr="00EC2764">
        <w:rPr>
          <w:rFonts w:ascii="Times New Roman" w:hAnsi="Times New Roman" w:cs="Times New Roman"/>
        </w:rPr>
        <w:t>: Results from standalone classification</w:t>
      </w:r>
      <w:bookmarkEnd w:id="106"/>
      <w:bookmarkEnd w:id="107"/>
      <w:r w:rsidR="001D2042" w:rsidRPr="00EC2764">
        <w:rPr>
          <w:rFonts w:ascii="Times New Roman" w:hAnsi="Times New Roman" w:cs="Times New Roman"/>
        </w:rPr>
        <w:t xml:space="preserve"> showing 10 correctly classified images</w:t>
      </w:r>
    </w:p>
    <w:p w14:paraId="6EF02234" w14:textId="302459DC" w:rsidR="00FD673F" w:rsidRPr="00EC2764" w:rsidRDefault="00EA36F9" w:rsidP="008B6EF7">
      <w:pPr>
        <w:spacing w:line="240" w:lineRule="auto"/>
        <w:rPr>
          <w:rFonts w:ascii="Times New Roman" w:hAnsi="Times New Roman" w:cs="Times New Roman"/>
        </w:rPr>
      </w:pPr>
      <w:r w:rsidRPr="00EC2764">
        <w:rPr>
          <w:rFonts w:ascii="Times New Roman" w:hAnsi="Times New Roman" w:cs="Times New Roman"/>
        </w:rPr>
        <w:t xml:space="preserve">The results in </w:t>
      </w:r>
      <w:r w:rsidRPr="00EC2764">
        <w:rPr>
          <w:rFonts w:ascii="Times New Roman" w:hAnsi="Times New Roman" w:cs="Times New Roman"/>
        </w:rPr>
        <w:fldChar w:fldCharType="begin"/>
      </w:r>
      <w:r w:rsidRPr="00EC2764">
        <w:rPr>
          <w:rFonts w:ascii="Times New Roman" w:hAnsi="Times New Roman" w:cs="Times New Roman"/>
        </w:rPr>
        <w:instrText xml:space="preserve"> REF _Ref5968927 \h </w:instrText>
      </w:r>
      <w:r w:rsidR="008B6EF7" w:rsidRPr="00EC2764">
        <w:rPr>
          <w:rFonts w:ascii="Times New Roman" w:hAnsi="Times New Roman" w:cs="Times New Roman"/>
        </w:rPr>
        <w:instrText xml:space="preserve"> \* MERGEFORMAT </w:instrText>
      </w:r>
      <w:r w:rsidRPr="00EC2764">
        <w:rPr>
          <w:rFonts w:ascii="Times New Roman" w:hAnsi="Times New Roman" w:cs="Times New Roman"/>
        </w:rPr>
      </w:r>
      <w:r w:rsidRPr="00EC2764">
        <w:rPr>
          <w:rFonts w:ascii="Times New Roman" w:hAnsi="Times New Roman" w:cs="Times New Roman"/>
        </w:rPr>
        <w:fldChar w:fldCharType="separate"/>
      </w:r>
      <w:r w:rsidR="00A47075" w:rsidRPr="00EC2764">
        <w:rPr>
          <w:rFonts w:ascii="Times New Roman" w:hAnsi="Times New Roman" w:cs="Times New Roman"/>
        </w:rPr>
        <w:t xml:space="preserve">Figure </w:t>
      </w:r>
      <w:r w:rsidR="00A47075" w:rsidRPr="00EC2764">
        <w:rPr>
          <w:rFonts w:ascii="Times New Roman" w:hAnsi="Times New Roman" w:cs="Times New Roman"/>
          <w:noProof/>
        </w:rPr>
        <w:t>11</w:t>
      </w:r>
      <w:r w:rsidRPr="00EC2764">
        <w:rPr>
          <w:rFonts w:ascii="Times New Roman" w:hAnsi="Times New Roman" w:cs="Times New Roman"/>
        </w:rPr>
        <w:fldChar w:fldCharType="end"/>
      </w:r>
      <w:r w:rsidRPr="00EC2764">
        <w:rPr>
          <w:rFonts w:ascii="Times New Roman" w:hAnsi="Times New Roman" w:cs="Times New Roman"/>
        </w:rPr>
        <w:t xml:space="preserve"> show that the program correctly identified all ground and aircraft. The accuracy of standalone classification in all test cases is 100%. </w:t>
      </w:r>
    </w:p>
    <w:p w14:paraId="3054CD79" w14:textId="77777777" w:rsidR="00BE1B67" w:rsidRPr="00EC2764" w:rsidRDefault="00BE1B67" w:rsidP="008B6EF7">
      <w:pPr>
        <w:spacing w:line="240" w:lineRule="auto"/>
        <w:rPr>
          <w:rFonts w:ascii="Times New Roman" w:eastAsiaTheme="majorEastAsia" w:hAnsi="Times New Roman" w:cs="Times New Roman"/>
          <w:color w:val="2F5496" w:themeColor="accent1" w:themeShade="BF"/>
          <w:sz w:val="26"/>
          <w:szCs w:val="26"/>
        </w:rPr>
      </w:pPr>
      <w:r w:rsidRPr="00EC2764">
        <w:rPr>
          <w:rFonts w:ascii="Times New Roman" w:hAnsi="Times New Roman" w:cs="Times New Roman"/>
        </w:rPr>
        <w:br w:type="page"/>
      </w:r>
    </w:p>
    <w:p w14:paraId="71F6612D" w14:textId="350DB4C9" w:rsidR="00926F6A" w:rsidRPr="00EC2764" w:rsidRDefault="00BE13C7" w:rsidP="008B6EF7">
      <w:pPr>
        <w:pStyle w:val="Heading2"/>
        <w:spacing w:line="240" w:lineRule="auto"/>
        <w:rPr>
          <w:rFonts w:ascii="Times New Roman" w:hAnsi="Times New Roman" w:cs="Times New Roman"/>
        </w:rPr>
      </w:pPr>
      <w:bookmarkStart w:id="108" w:name="_Toc7133852"/>
      <w:r w:rsidRPr="00EC2764">
        <w:rPr>
          <w:rFonts w:ascii="Times New Roman" w:hAnsi="Times New Roman" w:cs="Times New Roman"/>
        </w:rPr>
        <w:lastRenderedPageBreak/>
        <w:t>3.3</w:t>
      </w:r>
      <w:r w:rsidR="001B31BB" w:rsidRPr="00EC2764">
        <w:rPr>
          <w:rFonts w:ascii="Times New Roman" w:hAnsi="Times New Roman" w:cs="Times New Roman"/>
        </w:rPr>
        <w:t xml:space="preserve"> </w:t>
      </w:r>
      <w:r w:rsidR="00926F6A" w:rsidRPr="00EC2764">
        <w:rPr>
          <w:rFonts w:ascii="Times New Roman" w:hAnsi="Times New Roman" w:cs="Times New Roman"/>
        </w:rPr>
        <w:t>Large image search</w:t>
      </w:r>
      <w:bookmarkEnd w:id="108"/>
    </w:p>
    <w:p w14:paraId="1544E710" w14:textId="143D1836" w:rsidR="002F5062" w:rsidRPr="00EC2764" w:rsidRDefault="00BE1B67" w:rsidP="008B6EF7">
      <w:pPr>
        <w:spacing w:line="240" w:lineRule="auto"/>
        <w:rPr>
          <w:rFonts w:ascii="Times New Roman" w:hAnsi="Times New Roman" w:cs="Times New Roman"/>
        </w:rPr>
      </w:pPr>
      <w:r w:rsidRPr="00EC2764">
        <w:rPr>
          <w:rFonts w:ascii="Times New Roman" w:hAnsi="Times New Roman" w:cs="Times New Roman"/>
        </w:rPr>
        <w:t>Large image search requires a more complex data set. The data set has more samples</w:t>
      </w:r>
      <w:r w:rsidR="006B272A" w:rsidRPr="00EC2764">
        <w:rPr>
          <w:rFonts w:ascii="Times New Roman" w:hAnsi="Times New Roman" w:cs="Times New Roman"/>
        </w:rPr>
        <w:t>,</w:t>
      </w:r>
      <w:r w:rsidRPr="00EC2764">
        <w:rPr>
          <w:rFonts w:ascii="Times New Roman" w:hAnsi="Times New Roman" w:cs="Times New Roman"/>
        </w:rPr>
        <w:t xml:space="preserve"> and the data in the image is more representative of aircraft in a </w:t>
      </w:r>
      <w:r w:rsidR="002F5062" w:rsidRPr="00EC2764">
        <w:rPr>
          <w:rFonts w:ascii="Times New Roman" w:hAnsi="Times New Roman" w:cs="Times New Roman"/>
        </w:rPr>
        <w:t>real-world</w:t>
      </w:r>
      <w:r w:rsidRPr="00EC2764">
        <w:rPr>
          <w:rFonts w:ascii="Times New Roman" w:hAnsi="Times New Roman" w:cs="Times New Roman"/>
        </w:rPr>
        <w:t xml:space="preserve"> setting.</w:t>
      </w:r>
      <w:r w:rsidR="002F5062" w:rsidRPr="00EC2764">
        <w:rPr>
          <w:rFonts w:ascii="Times New Roman" w:hAnsi="Times New Roman" w:cs="Times New Roman"/>
        </w:rPr>
        <w:t xml:space="preserve"> Aircraft in a </w:t>
      </w:r>
      <w:r w:rsidR="00964D64" w:rsidRPr="00EC2764">
        <w:rPr>
          <w:rFonts w:ascii="Times New Roman" w:hAnsi="Times New Roman" w:cs="Times New Roman"/>
        </w:rPr>
        <w:t>real-life</w:t>
      </w:r>
      <w:r w:rsidR="002F5062" w:rsidRPr="00EC2764">
        <w:rPr>
          <w:rFonts w:ascii="Times New Roman" w:hAnsi="Times New Roman" w:cs="Times New Roman"/>
        </w:rPr>
        <w:t xml:space="preserve"> setting appear at random locations with different backgrounds, are of different sizes and appear in a multitude of </w:t>
      </w:r>
      <w:r w:rsidR="00964D64" w:rsidRPr="00EC2764">
        <w:rPr>
          <w:rFonts w:ascii="Times New Roman" w:hAnsi="Times New Roman" w:cs="Times New Roman"/>
        </w:rPr>
        <w:t>orientations. Training</w:t>
      </w:r>
      <w:r w:rsidR="002F5062" w:rsidRPr="00EC2764">
        <w:rPr>
          <w:rFonts w:ascii="Times New Roman" w:hAnsi="Times New Roman" w:cs="Times New Roman"/>
        </w:rPr>
        <w:t xml:space="preserve"> the SVM for large image search Is slightly more complicated</w:t>
      </w:r>
      <w:r w:rsidR="00964D64" w:rsidRPr="00EC2764">
        <w:rPr>
          <w:rFonts w:ascii="Times New Roman" w:hAnsi="Times New Roman" w:cs="Times New Roman"/>
        </w:rPr>
        <w:t xml:space="preserve"> than training for standalone classification</w:t>
      </w:r>
      <w:r w:rsidR="002F5062" w:rsidRPr="00EC2764">
        <w:rPr>
          <w:rFonts w:ascii="Times New Roman" w:hAnsi="Times New Roman" w:cs="Times New Roman"/>
        </w:rPr>
        <w:t>. First</w:t>
      </w:r>
      <w:r w:rsidR="006B272A" w:rsidRPr="00EC2764">
        <w:rPr>
          <w:rFonts w:ascii="Times New Roman" w:hAnsi="Times New Roman" w:cs="Times New Roman"/>
        </w:rPr>
        <w:t>,</w:t>
      </w:r>
      <w:r w:rsidR="002F5062" w:rsidRPr="00EC2764">
        <w:rPr>
          <w:rFonts w:ascii="Times New Roman" w:hAnsi="Times New Roman" w:cs="Times New Roman"/>
        </w:rPr>
        <w:t xml:space="preserve"> all training images are resized and to ensure no element of bias is incurred. </w:t>
      </w:r>
      <w:r w:rsidR="00964D64" w:rsidRPr="00EC2764">
        <w:rPr>
          <w:rFonts w:ascii="Times New Roman" w:hAnsi="Times New Roman" w:cs="Times New Roman"/>
        </w:rPr>
        <w:t>The training images already show aircraft at a variety of random orientations. On top of that, i</w:t>
      </w:r>
      <w:r w:rsidR="002F5062" w:rsidRPr="00EC2764">
        <w:rPr>
          <w:rFonts w:ascii="Times New Roman" w:hAnsi="Times New Roman" w:cs="Times New Roman"/>
        </w:rPr>
        <w:t xml:space="preserve">mages are rotated in random increments of 90 </w:t>
      </w:r>
      <w:r w:rsidR="00964D64" w:rsidRPr="00EC2764">
        <w:rPr>
          <w:rFonts w:ascii="Times New Roman" w:hAnsi="Times New Roman" w:cs="Times New Roman"/>
        </w:rPr>
        <w:t xml:space="preserve">degrees . </w:t>
      </w:r>
    </w:p>
    <w:p w14:paraId="7E5CF0E7" w14:textId="3717E144" w:rsidR="00BE1B67" w:rsidRPr="00EC2764" w:rsidRDefault="00BE1B67" w:rsidP="008B6EF7">
      <w:pPr>
        <w:spacing w:line="240" w:lineRule="auto"/>
        <w:rPr>
          <w:rFonts w:ascii="Times New Roman" w:hAnsi="Times New Roman" w:cs="Times New Roman"/>
        </w:rPr>
      </w:pPr>
      <w:r w:rsidRPr="00EC2764">
        <w:rPr>
          <w:rFonts w:ascii="Times New Roman" w:hAnsi="Times New Roman" w:cs="Times New Roman"/>
        </w:rPr>
        <w:t xml:space="preserve">The basic principle behind large image search is that the user defines search </w:t>
      </w:r>
      <w:r w:rsidR="00177B1F" w:rsidRPr="00EC2764">
        <w:rPr>
          <w:rFonts w:ascii="Times New Roman" w:hAnsi="Times New Roman" w:cs="Times New Roman"/>
        </w:rPr>
        <w:t>criteria</w:t>
      </w:r>
      <w:r w:rsidRPr="00EC2764">
        <w:rPr>
          <w:rFonts w:ascii="Times New Roman" w:hAnsi="Times New Roman" w:cs="Times New Roman"/>
        </w:rPr>
        <w:t xml:space="preserve"> to the program</w:t>
      </w:r>
      <w:r w:rsidR="00177B1F" w:rsidRPr="00EC2764">
        <w:rPr>
          <w:rFonts w:ascii="Times New Roman" w:hAnsi="Times New Roman" w:cs="Times New Roman"/>
        </w:rPr>
        <w:t>. The</w:t>
      </w:r>
      <w:r w:rsidRPr="00EC2764">
        <w:rPr>
          <w:rFonts w:ascii="Times New Roman" w:hAnsi="Times New Roman" w:cs="Times New Roman"/>
        </w:rPr>
        <w:t xml:space="preserve"> program iterates the image searching in small portions for aircraft. The execution behind it is slightly more complicated. </w:t>
      </w:r>
    </w:p>
    <w:p w14:paraId="317EE980" w14:textId="747B4148" w:rsidR="008B1EC7" w:rsidRPr="00EC2764" w:rsidRDefault="00BE1B67" w:rsidP="008B6EF7">
      <w:pPr>
        <w:spacing w:line="240" w:lineRule="auto"/>
        <w:rPr>
          <w:rFonts w:ascii="Times New Roman" w:hAnsi="Times New Roman" w:cs="Times New Roman"/>
        </w:rPr>
      </w:pPr>
      <w:r w:rsidRPr="00EC2764">
        <w:rPr>
          <w:rFonts w:ascii="Times New Roman" w:hAnsi="Times New Roman" w:cs="Times New Roman"/>
        </w:rPr>
        <w:t>The image is first divided</w:t>
      </w:r>
      <w:r w:rsidR="00FD673F" w:rsidRPr="00EC2764">
        <w:rPr>
          <w:rFonts w:ascii="Times New Roman" w:hAnsi="Times New Roman" w:cs="Times New Roman"/>
        </w:rPr>
        <w:t xml:space="preserve"> into several smaller images</w:t>
      </w:r>
      <w:r w:rsidRPr="00EC2764">
        <w:rPr>
          <w:rFonts w:ascii="Times New Roman" w:hAnsi="Times New Roman" w:cs="Times New Roman"/>
        </w:rPr>
        <w:t>. The image sizes are defined by the user</w:t>
      </w:r>
      <w:r w:rsidR="006B272A" w:rsidRPr="00EC2764">
        <w:rPr>
          <w:rFonts w:ascii="Times New Roman" w:hAnsi="Times New Roman" w:cs="Times New Roman"/>
        </w:rPr>
        <w:t>'</w:t>
      </w:r>
      <w:r w:rsidRPr="00EC2764">
        <w:rPr>
          <w:rFonts w:ascii="Times New Roman" w:hAnsi="Times New Roman" w:cs="Times New Roman"/>
        </w:rPr>
        <w:t xml:space="preserve">s input. If the user has given </w:t>
      </w:r>
      <w:r w:rsidR="008B1EC7" w:rsidRPr="00EC2764">
        <w:rPr>
          <w:rFonts w:ascii="Times New Roman" w:hAnsi="Times New Roman" w:cs="Times New Roman"/>
        </w:rPr>
        <w:t>search settings</w:t>
      </w:r>
      <w:r w:rsidRPr="00EC2764">
        <w:rPr>
          <w:rFonts w:ascii="Times New Roman" w:hAnsi="Times New Roman" w:cs="Times New Roman"/>
        </w:rPr>
        <w:t xml:space="preserve"> that mean the images overlap, parts of the large image will be processed m</w:t>
      </w:r>
      <w:r w:rsidR="008B1EC7" w:rsidRPr="00EC2764">
        <w:rPr>
          <w:rFonts w:ascii="Times New Roman" w:hAnsi="Times New Roman" w:cs="Times New Roman"/>
        </w:rPr>
        <w:t>ore than once. If the user has supplied</w:t>
      </w:r>
      <w:r w:rsidR="009D7041" w:rsidRPr="00EC2764">
        <w:rPr>
          <w:rFonts w:ascii="Times New Roman" w:hAnsi="Times New Roman" w:cs="Times New Roman"/>
        </w:rPr>
        <w:t xml:space="preserve"> search criteria </w:t>
      </w:r>
      <w:r w:rsidR="008B1EC7" w:rsidRPr="00EC2764">
        <w:rPr>
          <w:rFonts w:ascii="Times New Roman" w:hAnsi="Times New Roman" w:cs="Times New Roman"/>
        </w:rPr>
        <w:t xml:space="preserve"> that mean the search boxes do not overlap, some areas will </w:t>
      </w:r>
      <w:r w:rsidR="009D7041" w:rsidRPr="00EC2764">
        <w:rPr>
          <w:rFonts w:ascii="Times New Roman" w:hAnsi="Times New Roman" w:cs="Times New Roman"/>
        </w:rPr>
        <w:t>be skipped. This meant the image w</w:t>
      </w:r>
      <w:r w:rsidR="006B272A" w:rsidRPr="00EC2764">
        <w:rPr>
          <w:rFonts w:ascii="Times New Roman" w:hAnsi="Times New Roman" w:cs="Times New Roman"/>
        </w:rPr>
        <w:t>ould</w:t>
      </w:r>
      <w:r w:rsidR="009D7041" w:rsidRPr="00EC2764">
        <w:rPr>
          <w:rFonts w:ascii="Times New Roman" w:hAnsi="Times New Roman" w:cs="Times New Roman"/>
        </w:rPr>
        <w:t xml:space="preserve"> </w:t>
      </w:r>
      <w:r w:rsidR="008B1EC7" w:rsidRPr="00EC2764">
        <w:rPr>
          <w:rFonts w:ascii="Times New Roman" w:hAnsi="Times New Roman" w:cs="Times New Roman"/>
        </w:rPr>
        <w:t>not be classified correctly.</w:t>
      </w:r>
      <w:r w:rsidR="009D7041" w:rsidRPr="00EC2764">
        <w:rPr>
          <w:rFonts w:ascii="Times New Roman" w:hAnsi="Times New Roman" w:cs="Times New Roman"/>
        </w:rPr>
        <w:t xml:space="preserve"> Originally the user defined the number of pixels in each step</w:t>
      </w:r>
      <w:r w:rsidR="006B272A" w:rsidRPr="00EC2764">
        <w:rPr>
          <w:rFonts w:ascii="Times New Roman" w:hAnsi="Times New Roman" w:cs="Times New Roman"/>
        </w:rPr>
        <w:t>;</w:t>
      </w:r>
      <w:r w:rsidR="009D7041" w:rsidRPr="00EC2764">
        <w:rPr>
          <w:rFonts w:ascii="Times New Roman" w:hAnsi="Times New Roman" w:cs="Times New Roman"/>
        </w:rPr>
        <w:t xml:space="preserve"> however</w:t>
      </w:r>
      <w:r w:rsidR="006B272A" w:rsidRPr="00EC2764">
        <w:rPr>
          <w:rFonts w:ascii="Times New Roman" w:hAnsi="Times New Roman" w:cs="Times New Roman"/>
        </w:rPr>
        <w:t>,</w:t>
      </w:r>
      <w:r w:rsidR="009D7041" w:rsidRPr="00EC2764">
        <w:rPr>
          <w:rFonts w:ascii="Times New Roman" w:hAnsi="Times New Roman" w:cs="Times New Roman"/>
        </w:rPr>
        <w:t xml:space="preserve"> this meant that boundary data was often ignored. This meant the bottom or right row would not be included in </w:t>
      </w:r>
      <w:r w:rsidR="006B272A" w:rsidRPr="00EC2764">
        <w:rPr>
          <w:rFonts w:ascii="Times New Roman" w:hAnsi="Times New Roman" w:cs="Times New Roman"/>
        </w:rPr>
        <w:t xml:space="preserve">the </w:t>
      </w:r>
      <w:r w:rsidR="009D7041" w:rsidRPr="00EC2764">
        <w:rPr>
          <w:rFonts w:ascii="Times New Roman" w:hAnsi="Times New Roman" w:cs="Times New Roman"/>
        </w:rPr>
        <w:t xml:space="preserve">classification. To overcome his problem, the user defines how many steps they wish to carry out. The higher the step count, the more the overlap of </w:t>
      </w:r>
      <w:r w:rsidR="006B272A" w:rsidRPr="00EC2764">
        <w:rPr>
          <w:rFonts w:ascii="Times New Roman" w:hAnsi="Times New Roman" w:cs="Times New Roman"/>
        </w:rPr>
        <w:t xml:space="preserve">the </w:t>
      </w:r>
      <w:r w:rsidR="009D7041" w:rsidRPr="00EC2764">
        <w:rPr>
          <w:rFonts w:ascii="Times New Roman" w:hAnsi="Times New Roman" w:cs="Times New Roman"/>
        </w:rPr>
        <w:t>search area.</w:t>
      </w:r>
    </w:p>
    <w:p w14:paraId="029EDCF8" w14:textId="48EB8599" w:rsidR="008B1EC7" w:rsidRPr="00EC2764" w:rsidRDefault="008B1EC7" w:rsidP="008B6EF7">
      <w:pPr>
        <w:spacing w:line="240" w:lineRule="auto"/>
        <w:rPr>
          <w:rFonts w:ascii="Times New Roman" w:hAnsi="Times New Roman" w:cs="Times New Roman"/>
        </w:rPr>
      </w:pPr>
      <w:r w:rsidRPr="00EC2764">
        <w:rPr>
          <w:rFonts w:ascii="Times New Roman" w:hAnsi="Times New Roman" w:cs="Times New Roman"/>
        </w:rPr>
        <w:t>The x and y steps are calculated as such</w:t>
      </w:r>
    </w:p>
    <w:p w14:paraId="3E4FFADE" w14:textId="5FBD08A3" w:rsidR="008B1EC7" w:rsidRPr="00EC2764" w:rsidRDefault="008B1EC7" w:rsidP="008B6EF7">
      <w:pPr>
        <w:spacing w:line="240" w:lineRule="auto"/>
        <w:rPr>
          <w:rFonts w:ascii="Times New Roman" w:hAnsi="Times New Roman" w:cs="Times New Roman"/>
        </w:rPr>
      </w:pPr>
      <w:proofErr w:type="spellStart"/>
      <w:r w:rsidRPr="00EC2764">
        <w:rPr>
          <w:rFonts w:ascii="Times New Roman" w:hAnsi="Times New Roman" w:cs="Times New Roman"/>
        </w:rPr>
        <w:t>x_step</w:t>
      </w:r>
      <w:proofErr w:type="spellEnd"/>
      <w:r w:rsidRPr="00EC2764">
        <w:rPr>
          <w:rFonts w:ascii="Times New Roman" w:hAnsi="Times New Roman" w:cs="Times New Roman"/>
        </w:rPr>
        <w:t xml:space="preserve"> = </w:t>
      </w:r>
      <w:proofErr w:type="spellStart"/>
      <w:r w:rsidRPr="00EC2764">
        <w:rPr>
          <w:rFonts w:ascii="Times New Roman" w:hAnsi="Times New Roman" w:cs="Times New Roman"/>
        </w:rPr>
        <w:t>image_width</w:t>
      </w:r>
      <w:proofErr w:type="spellEnd"/>
      <w:r w:rsidRPr="00EC2764">
        <w:rPr>
          <w:rFonts w:ascii="Times New Roman" w:hAnsi="Times New Roman" w:cs="Times New Roman"/>
        </w:rPr>
        <w:t xml:space="preserve"> – </w:t>
      </w:r>
      <w:proofErr w:type="spellStart"/>
      <w:r w:rsidRPr="00EC2764">
        <w:rPr>
          <w:rFonts w:ascii="Times New Roman" w:hAnsi="Times New Roman" w:cs="Times New Roman"/>
        </w:rPr>
        <w:t>x_search_size</w:t>
      </w:r>
      <w:proofErr w:type="spellEnd"/>
      <w:r w:rsidRPr="00EC2764">
        <w:rPr>
          <w:rFonts w:ascii="Times New Roman" w:hAnsi="Times New Roman" w:cs="Times New Roman"/>
        </w:rPr>
        <w:t xml:space="preserve"> / </w:t>
      </w:r>
      <w:proofErr w:type="spellStart"/>
      <w:r w:rsidRPr="00EC2764">
        <w:rPr>
          <w:rFonts w:ascii="Times New Roman" w:hAnsi="Times New Roman" w:cs="Times New Roman"/>
        </w:rPr>
        <w:t>x_steps</w:t>
      </w:r>
      <w:proofErr w:type="spellEnd"/>
    </w:p>
    <w:p w14:paraId="720142FB" w14:textId="6A3D55E4" w:rsidR="008B1EC7" w:rsidRPr="00EC2764" w:rsidRDefault="008B1EC7" w:rsidP="008B6EF7">
      <w:pPr>
        <w:spacing w:line="240" w:lineRule="auto"/>
        <w:rPr>
          <w:rFonts w:ascii="Times New Roman" w:hAnsi="Times New Roman" w:cs="Times New Roman"/>
        </w:rPr>
      </w:pPr>
      <w:proofErr w:type="spellStart"/>
      <w:r w:rsidRPr="00EC2764">
        <w:rPr>
          <w:rFonts w:ascii="Times New Roman" w:hAnsi="Times New Roman" w:cs="Times New Roman"/>
        </w:rPr>
        <w:t>y_step</w:t>
      </w:r>
      <w:proofErr w:type="spellEnd"/>
      <w:r w:rsidRPr="00EC2764">
        <w:rPr>
          <w:rFonts w:ascii="Times New Roman" w:hAnsi="Times New Roman" w:cs="Times New Roman"/>
        </w:rPr>
        <w:t xml:space="preserve"> = </w:t>
      </w:r>
      <w:proofErr w:type="spellStart"/>
      <w:r w:rsidRPr="00EC2764">
        <w:rPr>
          <w:rFonts w:ascii="Times New Roman" w:hAnsi="Times New Roman" w:cs="Times New Roman"/>
        </w:rPr>
        <w:t>image_height</w:t>
      </w:r>
      <w:proofErr w:type="spellEnd"/>
      <w:r w:rsidRPr="00EC2764">
        <w:rPr>
          <w:rFonts w:ascii="Times New Roman" w:hAnsi="Times New Roman" w:cs="Times New Roman"/>
        </w:rPr>
        <w:t xml:space="preserve"> – </w:t>
      </w:r>
      <w:proofErr w:type="spellStart"/>
      <w:r w:rsidRPr="00EC2764">
        <w:rPr>
          <w:rFonts w:ascii="Times New Roman" w:hAnsi="Times New Roman" w:cs="Times New Roman"/>
        </w:rPr>
        <w:t>y_search_size</w:t>
      </w:r>
      <w:proofErr w:type="spellEnd"/>
      <w:r w:rsidRPr="00EC2764">
        <w:rPr>
          <w:rFonts w:ascii="Times New Roman" w:hAnsi="Times New Roman" w:cs="Times New Roman"/>
        </w:rPr>
        <w:t xml:space="preserve"> / </w:t>
      </w:r>
      <w:proofErr w:type="spellStart"/>
      <w:r w:rsidRPr="00EC2764">
        <w:rPr>
          <w:rFonts w:ascii="Times New Roman" w:hAnsi="Times New Roman" w:cs="Times New Roman"/>
        </w:rPr>
        <w:t>y_steps</w:t>
      </w:r>
      <w:proofErr w:type="spellEnd"/>
    </w:p>
    <w:p w14:paraId="0F3BFECE" w14:textId="2C129395" w:rsidR="008B1EC7" w:rsidRPr="00EC2764" w:rsidRDefault="008B1EC7" w:rsidP="008B6EF7">
      <w:pPr>
        <w:spacing w:line="240" w:lineRule="auto"/>
        <w:rPr>
          <w:rFonts w:ascii="Times New Roman" w:hAnsi="Times New Roman" w:cs="Times New Roman"/>
        </w:rPr>
      </w:pPr>
      <w:r w:rsidRPr="00EC2764">
        <w:rPr>
          <w:rFonts w:ascii="Times New Roman" w:hAnsi="Times New Roman" w:cs="Times New Roman"/>
        </w:rPr>
        <w:t xml:space="preserve">This ensures that no area of the image is missed. </w:t>
      </w:r>
    </w:p>
    <w:p w14:paraId="1FE190C8" w14:textId="41DBACF4" w:rsidR="00177B1F" w:rsidRPr="00EC2764" w:rsidRDefault="008B1EC7" w:rsidP="008B6EF7">
      <w:pPr>
        <w:spacing w:line="240" w:lineRule="auto"/>
        <w:rPr>
          <w:rFonts w:ascii="Times New Roman" w:hAnsi="Times New Roman" w:cs="Times New Roman"/>
        </w:rPr>
      </w:pPr>
      <w:r w:rsidRPr="00EC2764">
        <w:rPr>
          <w:rFonts w:ascii="Times New Roman" w:hAnsi="Times New Roman" w:cs="Times New Roman"/>
        </w:rPr>
        <w:t xml:space="preserve">The smaller images are parsed, HOG pre-processed and passed </w:t>
      </w:r>
      <w:r w:rsidR="002F5062" w:rsidRPr="00EC2764">
        <w:rPr>
          <w:rFonts w:ascii="Times New Roman" w:hAnsi="Times New Roman" w:cs="Times New Roman"/>
        </w:rPr>
        <w:t>to</w:t>
      </w:r>
      <w:r w:rsidRPr="00EC2764">
        <w:rPr>
          <w:rFonts w:ascii="Times New Roman" w:hAnsi="Times New Roman" w:cs="Times New Roman"/>
        </w:rPr>
        <w:t xml:space="preserve"> the SVM for evaluation</w:t>
      </w:r>
      <w:r w:rsidR="002F5062" w:rsidRPr="00EC2764">
        <w:rPr>
          <w:rFonts w:ascii="Times New Roman" w:hAnsi="Times New Roman" w:cs="Times New Roman"/>
        </w:rPr>
        <w:t>. The SVM returns a prediction array with associated probabilities.</w:t>
      </w:r>
      <w:r w:rsidR="00177B1F" w:rsidRPr="00EC2764">
        <w:rPr>
          <w:rFonts w:ascii="Times New Roman" w:hAnsi="Times New Roman" w:cs="Times New Roman"/>
        </w:rPr>
        <w:t xml:space="preserve"> To display results to the user, there are two forms of output. Heat map and the original image with boxes overlaid to show the location of aircraft. </w:t>
      </w:r>
    </w:p>
    <w:p w14:paraId="6AF60D4F" w14:textId="1A339889" w:rsidR="008B1EC7" w:rsidRPr="00EC2764" w:rsidRDefault="00177B1F" w:rsidP="008B6EF7">
      <w:pPr>
        <w:spacing w:line="240" w:lineRule="auto"/>
        <w:rPr>
          <w:rFonts w:ascii="Times New Roman" w:hAnsi="Times New Roman" w:cs="Times New Roman"/>
        </w:rPr>
      </w:pPr>
      <w:r w:rsidRPr="00EC2764">
        <w:rPr>
          <w:rFonts w:ascii="Times New Roman" w:hAnsi="Times New Roman" w:cs="Times New Roman"/>
        </w:rPr>
        <w:t>Heat maps highlight areas of the image that show a high probability of aircraft.</w:t>
      </w:r>
      <w:r w:rsidR="009D7041" w:rsidRPr="00EC2764">
        <w:rPr>
          <w:rFonts w:ascii="Times New Roman" w:hAnsi="Times New Roman" w:cs="Times New Roman"/>
        </w:rPr>
        <w:t xml:space="preserve"> They are generated by first creating a black image that is identical in size to the original search image. The</w:t>
      </w:r>
      <w:r w:rsidR="00B91FC6" w:rsidRPr="00EC2764">
        <w:rPr>
          <w:rFonts w:ascii="Times New Roman" w:hAnsi="Times New Roman" w:cs="Times New Roman"/>
        </w:rPr>
        <w:t xml:space="preserve"> probability of an area is plotted on </w:t>
      </w:r>
      <w:r w:rsidR="00B33F89" w:rsidRPr="00EC2764">
        <w:rPr>
          <w:rFonts w:ascii="Times New Roman" w:hAnsi="Times New Roman" w:cs="Times New Roman"/>
        </w:rPr>
        <w:t xml:space="preserve">the image by calculating the colour intensity values based on the probability. Once all areas are plotted, adjacent search areas are averaged to blend colour together. </w:t>
      </w:r>
    </w:p>
    <w:p w14:paraId="1D8B32E8" w14:textId="77777777" w:rsidR="00B33F89" w:rsidRPr="00EC2764" w:rsidRDefault="00B33F89" w:rsidP="008B6EF7">
      <w:pPr>
        <w:keepNext/>
        <w:spacing w:line="240" w:lineRule="auto"/>
        <w:rPr>
          <w:rFonts w:ascii="Times New Roman" w:hAnsi="Times New Roman" w:cs="Times New Roman"/>
        </w:rPr>
      </w:pPr>
      <w:r w:rsidRPr="00EC2764">
        <w:rPr>
          <w:rFonts w:ascii="Times New Roman" w:hAnsi="Times New Roman" w:cs="Times New Roman"/>
          <w:noProof/>
          <w:lang w:eastAsia="en-GB"/>
        </w:rPr>
        <w:drawing>
          <wp:inline distT="0" distB="0" distL="0" distR="0" wp14:anchorId="229B7685" wp14:editId="67B9C36C">
            <wp:extent cx="5014127" cy="1800371"/>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8952" b="23176"/>
                    <a:stretch/>
                  </pic:blipFill>
                  <pic:spPr bwMode="auto">
                    <a:xfrm>
                      <a:off x="0" y="0"/>
                      <a:ext cx="5091739" cy="1828238"/>
                    </a:xfrm>
                    <a:prstGeom prst="rect">
                      <a:avLst/>
                    </a:prstGeom>
                    <a:ln>
                      <a:noFill/>
                    </a:ln>
                    <a:extLst>
                      <a:ext uri="{53640926-AAD7-44D8-BBD7-CCE9431645EC}">
                        <a14:shadowObscured xmlns:a14="http://schemas.microsoft.com/office/drawing/2010/main"/>
                      </a:ext>
                    </a:extLst>
                  </pic:spPr>
                </pic:pic>
              </a:graphicData>
            </a:graphic>
          </wp:inline>
        </w:drawing>
      </w:r>
    </w:p>
    <w:p w14:paraId="54D03509" w14:textId="7B458ABE" w:rsidR="00B33F89" w:rsidRPr="00EC2764" w:rsidRDefault="00B33F89" w:rsidP="008B6EF7">
      <w:pPr>
        <w:pStyle w:val="Caption"/>
        <w:rPr>
          <w:rFonts w:ascii="Times New Roman" w:hAnsi="Times New Roman" w:cs="Times New Roman"/>
        </w:rPr>
      </w:pPr>
      <w:bookmarkStart w:id="109" w:name="_Ref6141049"/>
      <w:bookmarkStart w:id="110" w:name="_Toc6934704"/>
      <w:r w:rsidRPr="00EC2764">
        <w:rPr>
          <w:rFonts w:ascii="Times New Roman" w:hAnsi="Times New Roman" w:cs="Times New Roman"/>
        </w:rPr>
        <w:t xml:space="preserve">Figure </w:t>
      </w:r>
      <w:r w:rsidR="00BD0F19" w:rsidRPr="00EC2764">
        <w:rPr>
          <w:rFonts w:ascii="Times New Roman" w:hAnsi="Times New Roman" w:cs="Times New Roman"/>
        </w:rPr>
        <w:fldChar w:fldCharType="begin"/>
      </w:r>
      <w:r w:rsidR="00BD0F19" w:rsidRPr="00EC2764">
        <w:rPr>
          <w:rFonts w:ascii="Times New Roman" w:hAnsi="Times New Roman" w:cs="Times New Roman"/>
        </w:rPr>
        <w:instrText xml:space="preserve"> SEQ Figure \* ARABIC </w:instrText>
      </w:r>
      <w:r w:rsidR="00BD0F19" w:rsidRPr="00EC2764">
        <w:rPr>
          <w:rFonts w:ascii="Times New Roman" w:hAnsi="Times New Roman" w:cs="Times New Roman"/>
        </w:rPr>
        <w:fldChar w:fldCharType="separate"/>
      </w:r>
      <w:r w:rsidR="00A47075" w:rsidRPr="00EC2764">
        <w:rPr>
          <w:rFonts w:ascii="Times New Roman" w:hAnsi="Times New Roman" w:cs="Times New Roman"/>
          <w:noProof/>
        </w:rPr>
        <w:t>12</w:t>
      </w:r>
      <w:r w:rsidR="00BD0F19" w:rsidRPr="00EC2764">
        <w:rPr>
          <w:rFonts w:ascii="Times New Roman" w:hAnsi="Times New Roman" w:cs="Times New Roman"/>
          <w:noProof/>
        </w:rPr>
        <w:fldChar w:fldCharType="end"/>
      </w:r>
      <w:r w:rsidRPr="00EC2764">
        <w:rPr>
          <w:rFonts w:ascii="Times New Roman" w:hAnsi="Times New Roman" w:cs="Times New Roman"/>
        </w:rPr>
        <w:t xml:space="preserve">: Heat map of aircraft </w:t>
      </w:r>
      <w:bookmarkEnd w:id="109"/>
      <w:r w:rsidR="00490D6F" w:rsidRPr="00EC2764">
        <w:rPr>
          <w:rFonts w:ascii="Times New Roman" w:hAnsi="Times New Roman" w:cs="Times New Roman"/>
        </w:rPr>
        <w:t>probabilities</w:t>
      </w:r>
      <w:bookmarkEnd w:id="110"/>
      <w:r w:rsidR="001D2042" w:rsidRPr="00EC2764">
        <w:rPr>
          <w:rFonts w:ascii="Times New Roman" w:hAnsi="Times New Roman" w:cs="Times New Roman"/>
        </w:rPr>
        <w:t xml:space="preserve"> showing areas of interest to the SVM based on classification probabilities</w:t>
      </w:r>
    </w:p>
    <w:p w14:paraId="5B1775A1" w14:textId="24613626" w:rsidR="00B33F89" w:rsidRPr="00EC2764" w:rsidRDefault="00BC7377" w:rsidP="008B6EF7">
      <w:pPr>
        <w:spacing w:line="240" w:lineRule="auto"/>
        <w:rPr>
          <w:rFonts w:ascii="Times New Roman" w:hAnsi="Times New Roman" w:cs="Times New Roman"/>
        </w:rPr>
      </w:pPr>
      <w:r w:rsidRPr="00EC2764">
        <w:rPr>
          <w:rFonts w:ascii="Times New Roman" w:hAnsi="Times New Roman" w:cs="Times New Roman"/>
        </w:rPr>
        <w:fldChar w:fldCharType="begin"/>
      </w:r>
      <w:r w:rsidRPr="00EC2764">
        <w:rPr>
          <w:rFonts w:ascii="Times New Roman" w:hAnsi="Times New Roman" w:cs="Times New Roman"/>
        </w:rPr>
        <w:instrText xml:space="preserve"> REF _Ref6141049 \h </w:instrText>
      </w:r>
      <w:r w:rsidR="008B6EF7" w:rsidRPr="00EC2764">
        <w:rPr>
          <w:rFonts w:ascii="Times New Roman" w:hAnsi="Times New Roman" w:cs="Times New Roman"/>
        </w:rPr>
        <w:instrText xml:space="preserve"> \* MERGEFORMAT </w:instrText>
      </w:r>
      <w:r w:rsidRPr="00EC2764">
        <w:rPr>
          <w:rFonts w:ascii="Times New Roman" w:hAnsi="Times New Roman" w:cs="Times New Roman"/>
        </w:rPr>
      </w:r>
      <w:r w:rsidRPr="00EC2764">
        <w:rPr>
          <w:rFonts w:ascii="Times New Roman" w:hAnsi="Times New Roman" w:cs="Times New Roman"/>
        </w:rPr>
        <w:fldChar w:fldCharType="separate"/>
      </w:r>
      <w:r w:rsidR="00A47075" w:rsidRPr="00EC2764">
        <w:rPr>
          <w:rFonts w:ascii="Times New Roman" w:hAnsi="Times New Roman" w:cs="Times New Roman"/>
        </w:rPr>
        <w:t xml:space="preserve">Figure </w:t>
      </w:r>
      <w:r w:rsidR="00A47075" w:rsidRPr="00EC2764">
        <w:rPr>
          <w:rFonts w:ascii="Times New Roman" w:hAnsi="Times New Roman" w:cs="Times New Roman"/>
          <w:noProof/>
        </w:rPr>
        <w:t>12</w:t>
      </w:r>
      <w:r w:rsidR="00A47075" w:rsidRPr="00EC2764">
        <w:rPr>
          <w:rFonts w:ascii="Times New Roman" w:hAnsi="Times New Roman" w:cs="Times New Roman"/>
        </w:rPr>
        <w:t xml:space="preserve">: Heat map of aircraft </w:t>
      </w:r>
      <w:r w:rsidRPr="00EC2764">
        <w:rPr>
          <w:rFonts w:ascii="Times New Roman" w:hAnsi="Times New Roman" w:cs="Times New Roman"/>
        </w:rPr>
        <w:fldChar w:fldCharType="end"/>
      </w:r>
      <w:r w:rsidR="00B33F89" w:rsidRPr="00EC2764">
        <w:rPr>
          <w:rFonts w:ascii="Times New Roman" w:hAnsi="Times New Roman" w:cs="Times New Roman"/>
        </w:rPr>
        <w:t xml:space="preserve"> shows the</w:t>
      </w:r>
      <w:r w:rsidRPr="00EC2764">
        <w:rPr>
          <w:rFonts w:ascii="Times New Roman" w:hAnsi="Times New Roman" w:cs="Times New Roman"/>
        </w:rPr>
        <w:t xml:space="preserve"> results of an image search as a heatmap. The bright area</w:t>
      </w:r>
      <w:r w:rsidR="00490D6F" w:rsidRPr="00EC2764">
        <w:rPr>
          <w:rFonts w:ascii="Times New Roman" w:hAnsi="Times New Roman" w:cs="Times New Roman"/>
        </w:rPr>
        <w:t>s</w:t>
      </w:r>
      <w:r w:rsidRPr="00EC2764">
        <w:rPr>
          <w:rFonts w:ascii="Times New Roman" w:hAnsi="Times New Roman" w:cs="Times New Roman"/>
        </w:rPr>
        <w:t xml:space="preserve"> </w:t>
      </w:r>
      <w:r w:rsidR="00490D6F" w:rsidRPr="00EC2764">
        <w:rPr>
          <w:rFonts w:ascii="Times New Roman" w:hAnsi="Times New Roman" w:cs="Times New Roman"/>
        </w:rPr>
        <w:t>indicate</w:t>
      </w:r>
      <w:r w:rsidRPr="00EC2764">
        <w:rPr>
          <w:rFonts w:ascii="Times New Roman" w:hAnsi="Times New Roman" w:cs="Times New Roman"/>
        </w:rPr>
        <w:t xml:space="preserve"> the SVM has predicted there is a high probability of aircraft at </w:t>
      </w:r>
      <w:r w:rsidR="00490D6F" w:rsidRPr="00EC2764">
        <w:rPr>
          <w:rFonts w:ascii="Times New Roman" w:hAnsi="Times New Roman" w:cs="Times New Roman"/>
        </w:rPr>
        <w:t xml:space="preserve">that specific location. </w:t>
      </w:r>
    </w:p>
    <w:p w14:paraId="13216B9D" w14:textId="6DE58183" w:rsidR="0020449B" w:rsidRPr="00EC2764" w:rsidRDefault="00490D6F" w:rsidP="008B6EF7">
      <w:pPr>
        <w:spacing w:line="240" w:lineRule="auto"/>
        <w:rPr>
          <w:rFonts w:ascii="Times New Roman" w:hAnsi="Times New Roman" w:cs="Times New Roman"/>
        </w:rPr>
      </w:pPr>
      <w:r w:rsidRPr="00EC2764">
        <w:rPr>
          <w:rFonts w:ascii="Times New Roman" w:hAnsi="Times New Roman" w:cs="Times New Roman"/>
        </w:rPr>
        <w:t xml:space="preserve">To show the user the location of discovered aircraft, the original image is taken and copied. The predictions obtained from the SVM are used to determine the location of aircraft. Boxes are placed on the image to show the locations clearly to the user.  </w:t>
      </w:r>
    </w:p>
    <w:p w14:paraId="4260ADF4" w14:textId="77777777" w:rsidR="0020449B" w:rsidRPr="00EC2764" w:rsidRDefault="0020449B" w:rsidP="008B6EF7">
      <w:pPr>
        <w:keepNext/>
        <w:spacing w:line="240" w:lineRule="auto"/>
        <w:rPr>
          <w:rFonts w:ascii="Times New Roman" w:hAnsi="Times New Roman" w:cs="Times New Roman"/>
        </w:rPr>
      </w:pPr>
      <w:r w:rsidRPr="00EC2764">
        <w:rPr>
          <w:rFonts w:ascii="Times New Roman" w:hAnsi="Times New Roman" w:cs="Times New Roman"/>
          <w:noProof/>
          <w:lang w:eastAsia="en-GB"/>
        </w:rPr>
        <w:lastRenderedPageBreak/>
        <w:drawing>
          <wp:inline distT="0" distB="0" distL="0" distR="0" wp14:anchorId="36E8CF05" wp14:editId="3ED27939">
            <wp:extent cx="5731510" cy="183578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835785"/>
                    </a:xfrm>
                    <a:prstGeom prst="rect">
                      <a:avLst/>
                    </a:prstGeom>
                  </pic:spPr>
                </pic:pic>
              </a:graphicData>
            </a:graphic>
          </wp:inline>
        </w:drawing>
      </w:r>
    </w:p>
    <w:p w14:paraId="5EAE61EC" w14:textId="1E48D28E" w:rsidR="0020449B" w:rsidRPr="00EC2764" w:rsidRDefault="0020449B" w:rsidP="008B6EF7">
      <w:pPr>
        <w:pStyle w:val="Caption"/>
        <w:rPr>
          <w:rFonts w:ascii="Times New Roman" w:hAnsi="Times New Roman" w:cs="Times New Roman"/>
        </w:rPr>
      </w:pPr>
      <w:bookmarkStart w:id="111" w:name="_Ref6142916"/>
      <w:bookmarkStart w:id="112" w:name="_Toc6934705"/>
      <w:r w:rsidRPr="00EC2764">
        <w:rPr>
          <w:rFonts w:ascii="Times New Roman" w:hAnsi="Times New Roman" w:cs="Times New Roman"/>
        </w:rPr>
        <w:t xml:space="preserve">Figure </w:t>
      </w:r>
      <w:r w:rsidR="00BD0F19" w:rsidRPr="00EC2764">
        <w:rPr>
          <w:rFonts w:ascii="Times New Roman" w:hAnsi="Times New Roman" w:cs="Times New Roman"/>
        </w:rPr>
        <w:fldChar w:fldCharType="begin"/>
      </w:r>
      <w:r w:rsidR="00BD0F19" w:rsidRPr="00EC2764">
        <w:rPr>
          <w:rFonts w:ascii="Times New Roman" w:hAnsi="Times New Roman" w:cs="Times New Roman"/>
        </w:rPr>
        <w:instrText xml:space="preserve"> SEQ Figure \* ARABIC </w:instrText>
      </w:r>
      <w:r w:rsidR="00BD0F19" w:rsidRPr="00EC2764">
        <w:rPr>
          <w:rFonts w:ascii="Times New Roman" w:hAnsi="Times New Roman" w:cs="Times New Roman"/>
        </w:rPr>
        <w:fldChar w:fldCharType="separate"/>
      </w:r>
      <w:r w:rsidR="00A47075" w:rsidRPr="00EC2764">
        <w:rPr>
          <w:rFonts w:ascii="Times New Roman" w:hAnsi="Times New Roman" w:cs="Times New Roman"/>
          <w:noProof/>
        </w:rPr>
        <w:t>13</w:t>
      </w:r>
      <w:r w:rsidR="00BD0F19" w:rsidRPr="00EC2764">
        <w:rPr>
          <w:rFonts w:ascii="Times New Roman" w:hAnsi="Times New Roman" w:cs="Times New Roman"/>
          <w:noProof/>
        </w:rPr>
        <w:fldChar w:fldCharType="end"/>
      </w:r>
      <w:r w:rsidRPr="00EC2764">
        <w:rPr>
          <w:rFonts w:ascii="Times New Roman" w:hAnsi="Times New Roman" w:cs="Times New Roman"/>
        </w:rPr>
        <w:t>: Image search results</w:t>
      </w:r>
      <w:bookmarkEnd w:id="111"/>
      <w:bookmarkEnd w:id="112"/>
      <w:r w:rsidR="007D63C4" w:rsidRPr="00EC2764">
        <w:rPr>
          <w:rFonts w:ascii="Times New Roman" w:hAnsi="Times New Roman" w:cs="Times New Roman"/>
        </w:rPr>
        <w:t>. Green boxes highlight area that the SVM believes to contain an aircraft</w:t>
      </w:r>
    </w:p>
    <w:p w14:paraId="0C8E9356" w14:textId="3F919111" w:rsidR="00F51561" w:rsidRPr="00EC2764" w:rsidRDefault="0020449B" w:rsidP="008B6EF7">
      <w:pPr>
        <w:spacing w:line="240" w:lineRule="auto"/>
        <w:rPr>
          <w:rFonts w:ascii="Times New Roman" w:hAnsi="Times New Roman" w:cs="Times New Roman"/>
        </w:rPr>
      </w:pPr>
      <w:r w:rsidRPr="00EC2764">
        <w:rPr>
          <w:rFonts w:ascii="Times New Roman" w:hAnsi="Times New Roman" w:cs="Times New Roman"/>
        </w:rPr>
        <w:fldChar w:fldCharType="begin"/>
      </w:r>
      <w:r w:rsidRPr="00EC2764">
        <w:rPr>
          <w:rFonts w:ascii="Times New Roman" w:hAnsi="Times New Roman" w:cs="Times New Roman"/>
        </w:rPr>
        <w:instrText xml:space="preserve"> REF _Ref6142916 \h </w:instrText>
      </w:r>
      <w:r w:rsidR="008B6EF7" w:rsidRPr="00EC2764">
        <w:rPr>
          <w:rFonts w:ascii="Times New Roman" w:hAnsi="Times New Roman" w:cs="Times New Roman"/>
        </w:rPr>
        <w:instrText xml:space="preserve"> \* MERGEFORMAT </w:instrText>
      </w:r>
      <w:r w:rsidRPr="00EC2764">
        <w:rPr>
          <w:rFonts w:ascii="Times New Roman" w:hAnsi="Times New Roman" w:cs="Times New Roman"/>
        </w:rPr>
      </w:r>
      <w:r w:rsidRPr="00EC2764">
        <w:rPr>
          <w:rFonts w:ascii="Times New Roman" w:hAnsi="Times New Roman" w:cs="Times New Roman"/>
        </w:rPr>
        <w:fldChar w:fldCharType="separate"/>
      </w:r>
      <w:r w:rsidR="00A47075" w:rsidRPr="00EC2764">
        <w:rPr>
          <w:rFonts w:ascii="Times New Roman" w:hAnsi="Times New Roman" w:cs="Times New Roman"/>
        </w:rPr>
        <w:t xml:space="preserve">Figure </w:t>
      </w:r>
      <w:r w:rsidR="00A47075" w:rsidRPr="00EC2764">
        <w:rPr>
          <w:rFonts w:ascii="Times New Roman" w:hAnsi="Times New Roman" w:cs="Times New Roman"/>
          <w:noProof/>
        </w:rPr>
        <w:t>13</w:t>
      </w:r>
      <w:r w:rsidR="00A47075" w:rsidRPr="00EC2764">
        <w:rPr>
          <w:rFonts w:ascii="Times New Roman" w:hAnsi="Times New Roman" w:cs="Times New Roman"/>
        </w:rPr>
        <w:t>: Image search results</w:t>
      </w:r>
      <w:r w:rsidRPr="00EC2764">
        <w:rPr>
          <w:rFonts w:ascii="Times New Roman" w:hAnsi="Times New Roman" w:cs="Times New Roman"/>
        </w:rPr>
        <w:fldChar w:fldCharType="end"/>
      </w:r>
      <w:r w:rsidRPr="00EC2764">
        <w:rPr>
          <w:rFonts w:ascii="Times New Roman" w:hAnsi="Times New Roman" w:cs="Times New Roman"/>
        </w:rPr>
        <w:t xml:space="preserve"> </w:t>
      </w:r>
      <w:r w:rsidR="00F51561" w:rsidRPr="00EC2764">
        <w:rPr>
          <w:rFonts w:ascii="Times New Roman" w:hAnsi="Times New Roman" w:cs="Times New Roman"/>
        </w:rPr>
        <w:t xml:space="preserve">show where the SVM has found aircraft. The boxes overlap as the program was provided with overlapping search criteria. </w:t>
      </w:r>
      <w:r w:rsidRPr="00EC2764">
        <w:rPr>
          <w:rFonts w:ascii="Times New Roman" w:hAnsi="Times New Roman" w:cs="Times New Roman"/>
        </w:rPr>
        <w:t xml:space="preserve">Accuracy of large image search around 60%. This is because it is difficult to provide search criteria that align the search area perfectly with aircraft. This means several aircraft are overlooked. </w:t>
      </w:r>
      <w:r w:rsidR="00F51561" w:rsidRPr="00EC2764">
        <w:rPr>
          <w:rFonts w:ascii="Times New Roman" w:hAnsi="Times New Roman" w:cs="Times New Roman"/>
        </w:rPr>
        <w:t>It is difficult to reduce the number of boxes in a tight location because it is</w:t>
      </w:r>
      <w:r w:rsidR="002853E8" w:rsidRPr="00EC2764">
        <w:rPr>
          <w:rFonts w:ascii="Times New Roman" w:hAnsi="Times New Roman" w:cs="Times New Roman"/>
        </w:rPr>
        <w:t xml:space="preserve"> difficult to tell which areas of interest are relating to the same aircraft.</w:t>
      </w:r>
      <w:r w:rsidR="00F51561" w:rsidRPr="00EC2764">
        <w:rPr>
          <w:rFonts w:ascii="Times New Roman" w:hAnsi="Times New Roman" w:cs="Times New Roman"/>
        </w:rPr>
        <w:t xml:space="preserve"> </w:t>
      </w:r>
    </w:p>
    <w:p w14:paraId="1632064C" w14:textId="77777777" w:rsidR="00247F6C" w:rsidRPr="00EC2764" w:rsidRDefault="00247F6C" w:rsidP="00247F6C">
      <w:pPr>
        <w:keepNext/>
        <w:spacing w:line="240" w:lineRule="auto"/>
        <w:rPr>
          <w:rFonts w:ascii="Times New Roman" w:hAnsi="Times New Roman" w:cs="Times New Roman"/>
        </w:rPr>
      </w:pPr>
      <w:r w:rsidRPr="00EC2764">
        <w:rPr>
          <w:rFonts w:ascii="Times New Roman" w:hAnsi="Times New Roman" w:cs="Times New Roman"/>
          <w:noProof/>
          <w:lang w:eastAsia="en-GB"/>
        </w:rPr>
        <w:drawing>
          <wp:inline distT="0" distB="0" distL="0" distR="0" wp14:anchorId="44BA9329" wp14:editId="3F1A65D5">
            <wp:extent cx="5731510" cy="2831219"/>
            <wp:effectExtent l="0" t="0" r="2540" b="7620"/>
            <wp:docPr id="21" name="Picture 21" descr="M:\capstone_project\Results\Search\b1e24d10fe3148779f2e8047e6db55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capstone_project\Results\Search\b1e24d10fe3148779f2e8047e6db5599.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831219"/>
                    </a:xfrm>
                    <a:prstGeom prst="rect">
                      <a:avLst/>
                    </a:prstGeom>
                    <a:noFill/>
                    <a:ln>
                      <a:noFill/>
                    </a:ln>
                  </pic:spPr>
                </pic:pic>
              </a:graphicData>
            </a:graphic>
          </wp:inline>
        </w:drawing>
      </w:r>
    </w:p>
    <w:p w14:paraId="0B56395E" w14:textId="22A1EBBC" w:rsidR="001F4657" w:rsidRPr="00EC2764" w:rsidRDefault="00247F6C" w:rsidP="00247F6C">
      <w:pPr>
        <w:pStyle w:val="Caption"/>
        <w:rPr>
          <w:rFonts w:ascii="Times New Roman" w:hAnsi="Times New Roman" w:cs="Times New Roman"/>
        </w:rPr>
      </w:pPr>
      <w:bookmarkStart w:id="113" w:name="_Ref6926361"/>
      <w:bookmarkStart w:id="114" w:name="_Toc6934706"/>
      <w:r w:rsidRPr="00EC2764">
        <w:rPr>
          <w:rFonts w:ascii="Times New Roman" w:hAnsi="Times New Roman" w:cs="Times New Roman"/>
        </w:rPr>
        <w:t xml:space="preserve">Figure </w:t>
      </w:r>
      <w:r w:rsidRPr="00EC2764">
        <w:rPr>
          <w:rFonts w:ascii="Times New Roman" w:hAnsi="Times New Roman" w:cs="Times New Roman"/>
        </w:rPr>
        <w:fldChar w:fldCharType="begin"/>
      </w:r>
      <w:r w:rsidRPr="00EC2764">
        <w:rPr>
          <w:rFonts w:ascii="Times New Roman" w:hAnsi="Times New Roman" w:cs="Times New Roman"/>
        </w:rPr>
        <w:instrText xml:space="preserve"> SEQ Figure \* ARABIC </w:instrText>
      </w:r>
      <w:r w:rsidRPr="00EC2764">
        <w:rPr>
          <w:rFonts w:ascii="Times New Roman" w:hAnsi="Times New Roman" w:cs="Times New Roman"/>
        </w:rPr>
        <w:fldChar w:fldCharType="separate"/>
      </w:r>
      <w:r w:rsidR="00A47075" w:rsidRPr="00EC2764">
        <w:rPr>
          <w:rFonts w:ascii="Times New Roman" w:hAnsi="Times New Roman" w:cs="Times New Roman"/>
          <w:noProof/>
        </w:rPr>
        <w:t>14</w:t>
      </w:r>
      <w:r w:rsidRPr="00EC2764">
        <w:rPr>
          <w:rFonts w:ascii="Times New Roman" w:hAnsi="Times New Roman" w:cs="Times New Roman"/>
        </w:rPr>
        <w:fldChar w:fldCharType="end"/>
      </w:r>
      <w:bookmarkEnd w:id="113"/>
      <w:r w:rsidRPr="00EC2764">
        <w:rPr>
          <w:rFonts w:ascii="Times New Roman" w:hAnsi="Times New Roman" w:cs="Times New Roman"/>
        </w:rPr>
        <w:t>: False positives from large image search</w:t>
      </w:r>
      <w:bookmarkEnd w:id="114"/>
    </w:p>
    <w:p w14:paraId="2E7317A0" w14:textId="590AA46C" w:rsidR="00247F6C" w:rsidRPr="00EC2764" w:rsidRDefault="00247F6C" w:rsidP="00247F6C">
      <w:pPr>
        <w:rPr>
          <w:rFonts w:ascii="Times New Roman" w:hAnsi="Times New Roman" w:cs="Times New Roman"/>
        </w:rPr>
      </w:pPr>
      <w:r w:rsidRPr="00EC2764">
        <w:rPr>
          <w:rFonts w:ascii="Times New Roman" w:hAnsi="Times New Roman" w:cs="Times New Roman"/>
        </w:rPr>
        <w:fldChar w:fldCharType="begin"/>
      </w:r>
      <w:r w:rsidRPr="00EC2764">
        <w:rPr>
          <w:rFonts w:ascii="Times New Roman" w:hAnsi="Times New Roman" w:cs="Times New Roman"/>
        </w:rPr>
        <w:instrText xml:space="preserve"> REF _Ref6926361 \h </w:instrText>
      </w:r>
      <w:r w:rsidR="009D1CBC" w:rsidRPr="00EC2764">
        <w:rPr>
          <w:rFonts w:ascii="Times New Roman" w:hAnsi="Times New Roman" w:cs="Times New Roman"/>
        </w:rPr>
        <w:instrText xml:space="preserve"> \* MERGEFORMAT </w:instrText>
      </w:r>
      <w:r w:rsidRPr="00EC2764">
        <w:rPr>
          <w:rFonts w:ascii="Times New Roman" w:hAnsi="Times New Roman" w:cs="Times New Roman"/>
        </w:rPr>
      </w:r>
      <w:r w:rsidRPr="00EC2764">
        <w:rPr>
          <w:rFonts w:ascii="Times New Roman" w:hAnsi="Times New Roman" w:cs="Times New Roman"/>
        </w:rPr>
        <w:fldChar w:fldCharType="separate"/>
      </w:r>
      <w:r w:rsidR="00A47075" w:rsidRPr="00EC2764">
        <w:rPr>
          <w:rFonts w:ascii="Times New Roman" w:hAnsi="Times New Roman" w:cs="Times New Roman"/>
        </w:rPr>
        <w:t xml:space="preserve">Figure </w:t>
      </w:r>
      <w:r w:rsidR="00A47075" w:rsidRPr="00EC2764">
        <w:rPr>
          <w:rFonts w:ascii="Times New Roman" w:hAnsi="Times New Roman" w:cs="Times New Roman"/>
          <w:noProof/>
        </w:rPr>
        <w:t>14</w:t>
      </w:r>
      <w:r w:rsidRPr="00EC2764">
        <w:rPr>
          <w:rFonts w:ascii="Times New Roman" w:hAnsi="Times New Roman" w:cs="Times New Roman"/>
        </w:rPr>
        <w:fldChar w:fldCharType="end"/>
      </w:r>
      <w:r w:rsidRPr="00EC2764">
        <w:rPr>
          <w:rFonts w:ascii="Times New Roman" w:hAnsi="Times New Roman" w:cs="Times New Roman"/>
        </w:rPr>
        <w:t xml:space="preserve"> shows the results of another large image search. The system has identified all aircraft at varying rotations and sizes in the image. However, it has also classified a large amount of ground as aircraft. The areas classified as aircraft which are actually ground contain complex structures that confuse the SVM.</w:t>
      </w:r>
      <w:r w:rsidR="004D528B" w:rsidRPr="00EC2764">
        <w:rPr>
          <w:rFonts w:ascii="Times New Roman" w:hAnsi="Times New Roman" w:cs="Times New Roman"/>
        </w:rPr>
        <w:t xml:space="preserve"> The terminal has many different changes in colour gradient which is similar to </w:t>
      </w:r>
      <w:r w:rsidR="00282C77" w:rsidRPr="00EC2764">
        <w:rPr>
          <w:rFonts w:ascii="Times New Roman" w:hAnsi="Times New Roman" w:cs="Times New Roman"/>
        </w:rPr>
        <w:t xml:space="preserve">images of aircraft which </w:t>
      </w:r>
      <w:r w:rsidR="004D528B" w:rsidRPr="00EC2764">
        <w:rPr>
          <w:rFonts w:ascii="Times New Roman" w:hAnsi="Times New Roman" w:cs="Times New Roman"/>
        </w:rPr>
        <w:t xml:space="preserve">have major colour gradient changes. </w:t>
      </w:r>
    </w:p>
    <w:p w14:paraId="41DD5FA6" w14:textId="1CF277F8" w:rsidR="00282C77" w:rsidRPr="00EC2764" w:rsidRDefault="00282C77" w:rsidP="00247F6C">
      <w:pPr>
        <w:rPr>
          <w:rFonts w:ascii="Times New Roman" w:hAnsi="Times New Roman" w:cs="Times New Roman"/>
        </w:rPr>
      </w:pPr>
    </w:p>
    <w:p w14:paraId="222ADB8D" w14:textId="77777777" w:rsidR="00E24370" w:rsidRPr="00EC2764" w:rsidRDefault="00282C77" w:rsidP="00E24370">
      <w:pPr>
        <w:keepNext/>
        <w:rPr>
          <w:rFonts w:ascii="Times New Roman" w:hAnsi="Times New Roman" w:cs="Times New Roman"/>
        </w:rPr>
      </w:pPr>
      <w:r w:rsidRPr="00EC2764">
        <w:rPr>
          <w:rFonts w:ascii="Times New Roman" w:hAnsi="Times New Roman" w:cs="Times New Roman"/>
          <w:noProof/>
          <w:lang w:eastAsia="en-GB"/>
        </w:rPr>
        <w:lastRenderedPageBreak/>
        <w:drawing>
          <wp:inline distT="0" distB="0" distL="0" distR="0" wp14:anchorId="49197C3D" wp14:editId="620C3D6B">
            <wp:extent cx="5731510" cy="3174859"/>
            <wp:effectExtent l="0" t="0" r="2540" b="6985"/>
            <wp:docPr id="22" name="Picture 22" descr="M:\capstone_project\Results\Search\b8f59a6a8a39435dbfb973607aba2b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capstone_project\Results\Search\b8f59a6a8a39435dbfb973607aba2bec.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174859"/>
                    </a:xfrm>
                    <a:prstGeom prst="rect">
                      <a:avLst/>
                    </a:prstGeom>
                    <a:noFill/>
                    <a:ln>
                      <a:noFill/>
                    </a:ln>
                  </pic:spPr>
                </pic:pic>
              </a:graphicData>
            </a:graphic>
          </wp:inline>
        </w:drawing>
      </w:r>
    </w:p>
    <w:p w14:paraId="1CF12815" w14:textId="7BA01E7B" w:rsidR="00282C77" w:rsidRPr="00EC2764" w:rsidRDefault="00E24370" w:rsidP="00E24370">
      <w:pPr>
        <w:pStyle w:val="Caption"/>
        <w:rPr>
          <w:rFonts w:ascii="Times New Roman" w:hAnsi="Times New Roman" w:cs="Times New Roman"/>
        </w:rPr>
      </w:pPr>
      <w:bookmarkStart w:id="115" w:name="_Ref6932000"/>
      <w:bookmarkStart w:id="116" w:name="_Toc6934707"/>
      <w:r w:rsidRPr="00EC2764">
        <w:rPr>
          <w:rFonts w:ascii="Times New Roman" w:hAnsi="Times New Roman" w:cs="Times New Roman"/>
        </w:rPr>
        <w:t xml:space="preserve">Figure </w:t>
      </w:r>
      <w:r w:rsidRPr="00EC2764">
        <w:rPr>
          <w:rFonts w:ascii="Times New Roman" w:hAnsi="Times New Roman" w:cs="Times New Roman"/>
        </w:rPr>
        <w:fldChar w:fldCharType="begin"/>
      </w:r>
      <w:r w:rsidRPr="00EC2764">
        <w:rPr>
          <w:rFonts w:ascii="Times New Roman" w:hAnsi="Times New Roman" w:cs="Times New Roman"/>
        </w:rPr>
        <w:instrText xml:space="preserve"> SEQ Figure \* ARABIC </w:instrText>
      </w:r>
      <w:r w:rsidRPr="00EC2764">
        <w:rPr>
          <w:rFonts w:ascii="Times New Roman" w:hAnsi="Times New Roman" w:cs="Times New Roman"/>
        </w:rPr>
        <w:fldChar w:fldCharType="separate"/>
      </w:r>
      <w:r w:rsidR="00A47075" w:rsidRPr="00EC2764">
        <w:rPr>
          <w:rFonts w:ascii="Times New Roman" w:hAnsi="Times New Roman" w:cs="Times New Roman"/>
          <w:noProof/>
        </w:rPr>
        <w:t>15</w:t>
      </w:r>
      <w:r w:rsidRPr="00EC2764">
        <w:rPr>
          <w:rFonts w:ascii="Times New Roman" w:hAnsi="Times New Roman" w:cs="Times New Roman"/>
        </w:rPr>
        <w:fldChar w:fldCharType="end"/>
      </w:r>
      <w:bookmarkEnd w:id="115"/>
      <w:r w:rsidRPr="00EC2764">
        <w:rPr>
          <w:rFonts w:ascii="Times New Roman" w:hAnsi="Times New Roman" w:cs="Times New Roman"/>
        </w:rPr>
        <w:t xml:space="preserve">: Large image search with </w:t>
      </w:r>
      <w:r w:rsidR="006B272A" w:rsidRPr="00EC2764">
        <w:rPr>
          <w:rFonts w:ascii="Times New Roman" w:hAnsi="Times New Roman" w:cs="Times New Roman"/>
        </w:rPr>
        <w:t xml:space="preserve">an </w:t>
      </w:r>
      <w:r w:rsidRPr="00EC2764">
        <w:rPr>
          <w:rFonts w:ascii="Times New Roman" w:hAnsi="Times New Roman" w:cs="Times New Roman"/>
        </w:rPr>
        <w:t>extremely high amount of false positives</w:t>
      </w:r>
      <w:bookmarkEnd w:id="116"/>
    </w:p>
    <w:p w14:paraId="64B75996" w14:textId="328825EB" w:rsidR="00FE1F12" w:rsidRPr="00EC2764" w:rsidRDefault="002507AC" w:rsidP="00803B42">
      <w:pPr>
        <w:rPr>
          <w:rFonts w:ascii="Times New Roman" w:hAnsi="Times New Roman" w:cs="Times New Roman"/>
        </w:rPr>
      </w:pPr>
      <w:r w:rsidRPr="00EC2764">
        <w:rPr>
          <w:rFonts w:ascii="Times New Roman" w:hAnsi="Times New Roman" w:cs="Times New Roman"/>
        </w:rPr>
        <w:fldChar w:fldCharType="begin"/>
      </w:r>
      <w:r w:rsidRPr="00EC2764">
        <w:rPr>
          <w:rFonts w:ascii="Times New Roman" w:hAnsi="Times New Roman" w:cs="Times New Roman"/>
        </w:rPr>
        <w:instrText xml:space="preserve"> REF _Ref6932000 \h </w:instrText>
      </w:r>
      <w:r w:rsidR="009D1CBC" w:rsidRPr="00EC2764">
        <w:rPr>
          <w:rFonts w:ascii="Times New Roman" w:hAnsi="Times New Roman" w:cs="Times New Roman"/>
        </w:rPr>
        <w:instrText xml:space="preserve"> \* MERGEFORMAT </w:instrText>
      </w:r>
      <w:r w:rsidRPr="00EC2764">
        <w:rPr>
          <w:rFonts w:ascii="Times New Roman" w:hAnsi="Times New Roman" w:cs="Times New Roman"/>
        </w:rPr>
      </w:r>
      <w:r w:rsidRPr="00EC2764">
        <w:rPr>
          <w:rFonts w:ascii="Times New Roman" w:hAnsi="Times New Roman" w:cs="Times New Roman"/>
        </w:rPr>
        <w:fldChar w:fldCharType="separate"/>
      </w:r>
      <w:r w:rsidR="00A47075" w:rsidRPr="00EC2764">
        <w:rPr>
          <w:rFonts w:ascii="Times New Roman" w:hAnsi="Times New Roman" w:cs="Times New Roman"/>
        </w:rPr>
        <w:t xml:space="preserve">Figure </w:t>
      </w:r>
      <w:r w:rsidR="00A47075" w:rsidRPr="00EC2764">
        <w:rPr>
          <w:rFonts w:ascii="Times New Roman" w:hAnsi="Times New Roman" w:cs="Times New Roman"/>
          <w:noProof/>
        </w:rPr>
        <w:t>15</w:t>
      </w:r>
      <w:r w:rsidRPr="00EC2764">
        <w:rPr>
          <w:rFonts w:ascii="Times New Roman" w:hAnsi="Times New Roman" w:cs="Times New Roman"/>
        </w:rPr>
        <w:fldChar w:fldCharType="end"/>
      </w:r>
      <w:r w:rsidRPr="00EC2764">
        <w:rPr>
          <w:rFonts w:ascii="Times New Roman" w:hAnsi="Times New Roman" w:cs="Times New Roman"/>
        </w:rPr>
        <w:t xml:space="preserve"> shows a large overlap of sear</w:t>
      </w:r>
      <w:r w:rsidR="00FE1F12" w:rsidRPr="00EC2764">
        <w:rPr>
          <w:rFonts w:ascii="Times New Roman" w:hAnsi="Times New Roman" w:cs="Times New Roman"/>
        </w:rPr>
        <w:t xml:space="preserve">ch area criteria provided by the user. This leads to an excessive amount of rectangles in a small space. </w:t>
      </w:r>
    </w:p>
    <w:p w14:paraId="0B276493" w14:textId="6659FCC9" w:rsidR="00FE1F12" w:rsidRPr="00EC2764" w:rsidRDefault="00FE1F12" w:rsidP="00803B42">
      <w:pPr>
        <w:rPr>
          <w:rFonts w:ascii="Times New Roman" w:hAnsi="Times New Roman" w:cs="Times New Roman"/>
        </w:rPr>
      </w:pPr>
    </w:p>
    <w:p w14:paraId="53BDC97C" w14:textId="77777777" w:rsidR="00FE1F12" w:rsidRPr="00EC2764" w:rsidRDefault="00FE1F12" w:rsidP="00FE1F12">
      <w:pPr>
        <w:keepNext/>
        <w:rPr>
          <w:rFonts w:ascii="Times New Roman" w:hAnsi="Times New Roman" w:cs="Times New Roman"/>
        </w:rPr>
      </w:pPr>
      <w:r w:rsidRPr="00EC2764">
        <w:rPr>
          <w:rFonts w:ascii="Times New Roman" w:hAnsi="Times New Roman" w:cs="Times New Roman"/>
          <w:noProof/>
          <w:lang w:eastAsia="en-GB"/>
        </w:rPr>
        <w:drawing>
          <wp:inline distT="0" distB="0" distL="0" distR="0" wp14:anchorId="54B35C00" wp14:editId="47CFC144">
            <wp:extent cx="5731510" cy="3174487"/>
            <wp:effectExtent l="0" t="0" r="2540" b="6985"/>
            <wp:docPr id="23" name="Picture 23" descr="M:\capstone_project\Results\Search\a9489e4a04e64b8e980102e89767ca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capstone_project\Results\Search\a9489e4a04e64b8e980102e89767ca77.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174487"/>
                    </a:xfrm>
                    <a:prstGeom prst="rect">
                      <a:avLst/>
                    </a:prstGeom>
                    <a:noFill/>
                    <a:ln>
                      <a:noFill/>
                    </a:ln>
                  </pic:spPr>
                </pic:pic>
              </a:graphicData>
            </a:graphic>
          </wp:inline>
        </w:drawing>
      </w:r>
    </w:p>
    <w:p w14:paraId="2543939F" w14:textId="05D86267" w:rsidR="00FE1F12" w:rsidRPr="00EC2764" w:rsidRDefault="00FE1F12" w:rsidP="00FE1F12">
      <w:pPr>
        <w:pStyle w:val="Caption"/>
        <w:rPr>
          <w:rFonts w:ascii="Times New Roman" w:hAnsi="Times New Roman" w:cs="Times New Roman"/>
        </w:rPr>
      </w:pPr>
      <w:bookmarkStart w:id="117" w:name="_Ref6933261"/>
      <w:bookmarkStart w:id="118" w:name="_Toc6934708"/>
      <w:r w:rsidRPr="00EC2764">
        <w:rPr>
          <w:rFonts w:ascii="Times New Roman" w:hAnsi="Times New Roman" w:cs="Times New Roman"/>
        </w:rPr>
        <w:t xml:space="preserve">Figure </w:t>
      </w:r>
      <w:r w:rsidRPr="00EC2764">
        <w:rPr>
          <w:rFonts w:ascii="Times New Roman" w:hAnsi="Times New Roman" w:cs="Times New Roman"/>
        </w:rPr>
        <w:fldChar w:fldCharType="begin"/>
      </w:r>
      <w:r w:rsidRPr="00EC2764">
        <w:rPr>
          <w:rFonts w:ascii="Times New Roman" w:hAnsi="Times New Roman" w:cs="Times New Roman"/>
        </w:rPr>
        <w:instrText xml:space="preserve"> SEQ Figure \* ARABIC </w:instrText>
      </w:r>
      <w:r w:rsidRPr="00EC2764">
        <w:rPr>
          <w:rFonts w:ascii="Times New Roman" w:hAnsi="Times New Roman" w:cs="Times New Roman"/>
        </w:rPr>
        <w:fldChar w:fldCharType="separate"/>
      </w:r>
      <w:r w:rsidR="00A47075" w:rsidRPr="00EC2764">
        <w:rPr>
          <w:rFonts w:ascii="Times New Roman" w:hAnsi="Times New Roman" w:cs="Times New Roman"/>
          <w:noProof/>
        </w:rPr>
        <w:t>16</w:t>
      </w:r>
      <w:r w:rsidRPr="00EC2764">
        <w:rPr>
          <w:rFonts w:ascii="Times New Roman" w:hAnsi="Times New Roman" w:cs="Times New Roman"/>
        </w:rPr>
        <w:fldChar w:fldCharType="end"/>
      </w:r>
      <w:bookmarkEnd w:id="117"/>
      <w:r w:rsidRPr="00EC2764">
        <w:rPr>
          <w:rFonts w:ascii="Times New Roman" w:hAnsi="Times New Roman" w:cs="Times New Roman"/>
        </w:rPr>
        <w:t xml:space="preserve">: Large image search results on </w:t>
      </w:r>
      <w:r w:rsidR="006B272A" w:rsidRPr="00EC2764">
        <w:rPr>
          <w:rFonts w:ascii="Times New Roman" w:hAnsi="Times New Roman" w:cs="Times New Roman"/>
        </w:rPr>
        <w:t xml:space="preserve">the </w:t>
      </w:r>
      <w:r w:rsidRPr="00EC2764">
        <w:rPr>
          <w:rFonts w:ascii="Times New Roman" w:hAnsi="Times New Roman" w:cs="Times New Roman"/>
        </w:rPr>
        <w:t>same image as used in Figure 15 but with different search criteria</w:t>
      </w:r>
      <w:bookmarkEnd w:id="118"/>
    </w:p>
    <w:p w14:paraId="136C4C85" w14:textId="150B5F3B" w:rsidR="00120ECB" w:rsidRPr="00EC2764" w:rsidRDefault="00120ECB" w:rsidP="00120ECB">
      <w:pPr>
        <w:rPr>
          <w:rFonts w:ascii="Times New Roman" w:hAnsi="Times New Roman" w:cs="Times New Roman"/>
        </w:rPr>
      </w:pPr>
      <w:r w:rsidRPr="00EC2764">
        <w:rPr>
          <w:rFonts w:ascii="Times New Roman" w:hAnsi="Times New Roman" w:cs="Times New Roman"/>
        </w:rPr>
        <w:fldChar w:fldCharType="begin"/>
      </w:r>
      <w:r w:rsidRPr="00EC2764">
        <w:rPr>
          <w:rFonts w:ascii="Times New Roman" w:hAnsi="Times New Roman" w:cs="Times New Roman"/>
        </w:rPr>
        <w:instrText xml:space="preserve"> REF _Ref6933261 \h </w:instrText>
      </w:r>
      <w:r w:rsidR="009D1CBC" w:rsidRPr="00EC2764">
        <w:rPr>
          <w:rFonts w:ascii="Times New Roman" w:hAnsi="Times New Roman" w:cs="Times New Roman"/>
        </w:rPr>
        <w:instrText xml:space="preserve"> \* MERGEFORMAT </w:instrText>
      </w:r>
      <w:r w:rsidRPr="00EC2764">
        <w:rPr>
          <w:rFonts w:ascii="Times New Roman" w:hAnsi="Times New Roman" w:cs="Times New Roman"/>
        </w:rPr>
      </w:r>
      <w:r w:rsidRPr="00EC2764">
        <w:rPr>
          <w:rFonts w:ascii="Times New Roman" w:hAnsi="Times New Roman" w:cs="Times New Roman"/>
        </w:rPr>
        <w:fldChar w:fldCharType="separate"/>
      </w:r>
      <w:r w:rsidR="00A47075" w:rsidRPr="00EC2764">
        <w:rPr>
          <w:rFonts w:ascii="Times New Roman" w:hAnsi="Times New Roman" w:cs="Times New Roman"/>
        </w:rPr>
        <w:t xml:space="preserve">Figure </w:t>
      </w:r>
      <w:r w:rsidR="00A47075" w:rsidRPr="00EC2764">
        <w:rPr>
          <w:rFonts w:ascii="Times New Roman" w:hAnsi="Times New Roman" w:cs="Times New Roman"/>
          <w:noProof/>
        </w:rPr>
        <w:t>16</w:t>
      </w:r>
      <w:r w:rsidRPr="00EC2764">
        <w:rPr>
          <w:rFonts w:ascii="Times New Roman" w:hAnsi="Times New Roman" w:cs="Times New Roman"/>
        </w:rPr>
        <w:fldChar w:fldCharType="end"/>
      </w:r>
      <w:r w:rsidRPr="00EC2764">
        <w:rPr>
          <w:rFonts w:ascii="Times New Roman" w:hAnsi="Times New Roman" w:cs="Times New Roman"/>
        </w:rPr>
        <w:t xml:space="preserve"> shows how the search criteria can alter results so profoundly. Decreasing the </w:t>
      </w:r>
      <w:r w:rsidR="006B272A" w:rsidRPr="00EC2764">
        <w:rPr>
          <w:rFonts w:ascii="Times New Roman" w:hAnsi="Times New Roman" w:cs="Times New Roman"/>
        </w:rPr>
        <w:t>number</w:t>
      </w:r>
      <w:r w:rsidRPr="00EC2764">
        <w:rPr>
          <w:rFonts w:ascii="Times New Roman" w:hAnsi="Times New Roman" w:cs="Times New Roman"/>
        </w:rPr>
        <w:t xml:space="preserve"> of steps between search areas reduces the </w:t>
      </w:r>
      <w:r w:rsidR="006B272A" w:rsidRPr="00EC2764">
        <w:rPr>
          <w:rFonts w:ascii="Times New Roman" w:hAnsi="Times New Roman" w:cs="Times New Roman"/>
        </w:rPr>
        <w:t>number</w:t>
      </w:r>
      <w:r w:rsidRPr="00EC2764">
        <w:rPr>
          <w:rFonts w:ascii="Times New Roman" w:hAnsi="Times New Roman" w:cs="Times New Roman"/>
        </w:rPr>
        <w:t xml:space="preserve"> of rectangles laid over the image. There are still a considerable amount of false positives as the area towards the bottom of the image has a high amount of colour gradient changes.</w:t>
      </w:r>
      <w:r w:rsidR="00741E6B" w:rsidRPr="00EC2764">
        <w:rPr>
          <w:rFonts w:ascii="Times New Roman" w:hAnsi="Times New Roman" w:cs="Times New Roman"/>
        </w:rPr>
        <w:t xml:space="preserve"> The ideal image to present to the large image search would be an image with a plain background </w:t>
      </w:r>
    </w:p>
    <w:p w14:paraId="39BE60F6" w14:textId="2B4983A2" w:rsidR="009649A0" w:rsidRPr="00EC2764" w:rsidRDefault="00BE13C7" w:rsidP="008B6EF7">
      <w:pPr>
        <w:pStyle w:val="Heading2"/>
        <w:spacing w:line="240" w:lineRule="auto"/>
        <w:rPr>
          <w:rFonts w:ascii="Times New Roman" w:hAnsi="Times New Roman" w:cs="Times New Roman"/>
        </w:rPr>
      </w:pPr>
      <w:bookmarkStart w:id="119" w:name="_Toc7133853"/>
      <w:r w:rsidRPr="00EC2764">
        <w:rPr>
          <w:rFonts w:ascii="Times New Roman" w:hAnsi="Times New Roman" w:cs="Times New Roman"/>
        </w:rPr>
        <w:lastRenderedPageBreak/>
        <w:t>3.4</w:t>
      </w:r>
      <w:r w:rsidR="001B31BB" w:rsidRPr="00EC2764">
        <w:rPr>
          <w:rFonts w:ascii="Times New Roman" w:hAnsi="Times New Roman" w:cs="Times New Roman"/>
        </w:rPr>
        <w:t xml:space="preserve"> </w:t>
      </w:r>
      <w:r w:rsidR="009649A0" w:rsidRPr="00EC2764">
        <w:rPr>
          <w:rFonts w:ascii="Times New Roman" w:hAnsi="Times New Roman" w:cs="Times New Roman"/>
        </w:rPr>
        <w:t>Saving of results</w:t>
      </w:r>
      <w:bookmarkEnd w:id="119"/>
    </w:p>
    <w:p w14:paraId="49A7404D" w14:textId="728693D1" w:rsidR="008B0F0B" w:rsidRPr="00EC2764" w:rsidRDefault="009649A0" w:rsidP="008B6EF7">
      <w:pPr>
        <w:spacing w:line="240" w:lineRule="auto"/>
        <w:rPr>
          <w:rFonts w:ascii="Times New Roman" w:hAnsi="Times New Roman" w:cs="Times New Roman"/>
        </w:rPr>
      </w:pPr>
      <w:r w:rsidRPr="00EC2764">
        <w:rPr>
          <w:rFonts w:ascii="Times New Roman" w:hAnsi="Times New Roman" w:cs="Times New Roman"/>
        </w:rPr>
        <w:t xml:space="preserve">After </w:t>
      </w:r>
      <w:r w:rsidR="006B272A" w:rsidRPr="00EC2764">
        <w:rPr>
          <w:rFonts w:ascii="Times New Roman" w:hAnsi="Times New Roman" w:cs="Times New Roman"/>
        </w:rPr>
        <w:t xml:space="preserve">the </w:t>
      </w:r>
      <w:r w:rsidRPr="00EC2764">
        <w:rPr>
          <w:rFonts w:ascii="Times New Roman" w:hAnsi="Times New Roman" w:cs="Times New Roman"/>
        </w:rPr>
        <w:t xml:space="preserve">classification of a large image is completed, the results are </w:t>
      </w:r>
      <w:r w:rsidR="00DB6EED" w:rsidRPr="00EC2764">
        <w:rPr>
          <w:rFonts w:ascii="Times New Roman" w:hAnsi="Times New Roman" w:cs="Times New Roman"/>
        </w:rPr>
        <w:t xml:space="preserve">automatically saved </w:t>
      </w:r>
      <w:r w:rsidRPr="00EC2764">
        <w:rPr>
          <w:rFonts w:ascii="Times New Roman" w:hAnsi="Times New Roman" w:cs="Times New Roman"/>
        </w:rPr>
        <w:t>to the user</w:t>
      </w:r>
      <w:r w:rsidR="006B272A" w:rsidRPr="00EC2764">
        <w:rPr>
          <w:rFonts w:ascii="Times New Roman" w:hAnsi="Times New Roman" w:cs="Times New Roman"/>
        </w:rPr>
        <w:t>'</w:t>
      </w:r>
      <w:r w:rsidRPr="00EC2764">
        <w:rPr>
          <w:rFonts w:ascii="Times New Roman" w:hAnsi="Times New Roman" w:cs="Times New Roman"/>
        </w:rPr>
        <w:t>s file system. The heat map and search results are assigned a UUID and save</w:t>
      </w:r>
      <w:r w:rsidR="00DB6EED" w:rsidRPr="00EC2764">
        <w:rPr>
          <w:rFonts w:ascii="Times New Roman" w:hAnsi="Times New Roman" w:cs="Times New Roman"/>
        </w:rPr>
        <w:t>d to a folder. The newly generated images will have the same UUID for simplicity.</w:t>
      </w:r>
    </w:p>
    <w:p w14:paraId="04A91183" w14:textId="2FE1AE31" w:rsidR="002D3C33" w:rsidRPr="00EC2764" w:rsidRDefault="00DB6EED" w:rsidP="008B6EF7">
      <w:pPr>
        <w:spacing w:line="240" w:lineRule="auto"/>
        <w:rPr>
          <w:rFonts w:ascii="Times New Roman" w:hAnsi="Times New Roman" w:cs="Times New Roman"/>
        </w:rPr>
      </w:pPr>
      <w:r w:rsidRPr="00EC2764">
        <w:rPr>
          <w:rFonts w:ascii="Times New Roman" w:hAnsi="Times New Roman" w:cs="Times New Roman"/>
        </w:rPr>
        <w:t xml:space="preserve">The results of classification appear </w:t>
      </w:r>
      <w:r w:rsidR="002D3C33" w:rsidRPr="00EC2764">
        <w:rPr>
          <w:rFonts w:ascii="Times New Roman" w:hAnsi="Times New Roman" w:cs="Times New Roman"/>
        </w:rPr>
        <w:t xml:space="preserve">in their own GUI window. The user is given options to move plots, zoom in and out, and further save the view. They can select choose a name for the results and define </w:t>
      </w:r>
      <w:r w:rsidR="006B272A" w:rsidRPr="00EC2764">
        <w:rPr>
          <w:rFonts w:ascii="Times New Roman" w:hAnsi="Times New Roman" w:cs="Times New Roman"/>
        </w:rPr>
        <w:t xml:space="preserve">the </w:t>
      </w:r>
      <w:r w:rsidR="002D3C33" w:rsidRPr="00EC2764">
        <w:rPr>
          <w:rFonts w:ascii="Times New Roman" w:hAnsi="Times New Roman" w:cs="Times New Roman"/>
        </w:rPr>
        <w:t>format before saving. The library used for this process is Matplotlib. The library used to automatically save the results is PIL.</w:t>
      </w:r>
    </w:p>
    <w:p w14:paraId="62440BFB" w14:textId="77777777" w:rsidR="00052270" w:rsidRPr="00EC2764" w:rsidRDefault="00052270" w:rsidP="00052270">
      <w:pPr>
        <w:keepNext/>
        <w:spacing w:line="240" w:lineRule="auto"/>
        <w:rPr>
          <w:rFonts w:ascii="Times New Roman" w:hAnsi="Times New Roman" w:cs="Times New Roman"/>
        </w:rPr>
      </w:pPr>
      <w:r w:rsidRPr="00EC2764">
        <w:rPr>
          <w:rFonts w:ascii="Times New Roman" w:hAnsi="Times New Roman" w:cs="Times New Roman"/>
          <w:noProof/>
          <w:lang w:eastAsia="en-GB"/>
        </w:rPr>
        <w:drawing>
          <wp:inline distT="0" distB="0" distL="0" distR="0" wp14:anchorId="1DE1DAB8" wp14:editId="3361ACEF">
            <wp:extent cx="6120130" cy="3282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3282950"/>
                    </a:xfrm>
                    <a:prstGeom prst="rect">
                      <a:avLst/>
                    </a:prstGeom>
                  </pic:spPr>
                </pic:pic>
              </a:graphicData>
            </a:graphic>
          </wp:inline>
        </w:drawing>
      </w:r>
    </w:p>
    <w:p w14:paraId="184C1A91" w14:textId="0CD8CDD6" w:rsidR="007D63C4" w:rsidRPr="00EC2764" w:rsidRDefault="00052270" w:rsidP="00052270">
      <w:pPr>
        <w:pStyle w:val="Caption"/>
        <w:rPr>
          <w:rFonts w:ascii="Times New Roman" w:hAnsi="Times New Roman" w:cs="Times New Roman"/>
        </w:rPr>
      </w:pPr>
      <w:r w:rsidRPr="00EC2764">
        <w:rPr>
          <w:rFonts w:ascii="Times New Roman" w:hAnsi="Times New Roman" w:cs="Times New Roman"/>
        </w:rPr>
        <w:t xml:space="preserve">Figure </w:t>
      </w:r>
      <w:r w:rsidR="006B272A" w:rsidRPr="00EC2764">
        <w:rPr>
          <w:rFonts w:ascii="Times New Roman" w:hAnsi="Times New Roman" w:cs="Times New Roman"/>
        </w:rPr>
        <w:fldChar w:fldCharType="begin"/>
      </w:r>
      <w:r w:rsidR="006B272A" w:rsidRPr="00EC2764">
        <w:rPr>
          <w:rFonts w:ascii="Times New Roman" w:hAnsi="Times New Roman" w:cs="Times New Roman"/>
        </w:rPr>
        <w:instrText xml:space="preserve"> SEQ Figure \* ARABIC </w:instrText>
      </w:r>
      <w:r w:rsidR="006B272A" w:rsidRPr="00EC2764">
        <w:rPr>
          <w:rFonts w:ascii="Times New Roman" w:hAnsi="Times New Roman" w:cs="Times New Roman"/>
        </w:rPr>
        <w:fldChar w:fldCharType="separate"/>
      </w:r>
      <w:r w:rsidR="00A47075" w:rsidRPr="00EC2764">
        <w:rPr>
          <w:rFonts w:ascii="Times New Roman" w:hAnsi="Times New Roman" w:cs="Times New Roman"/>
          <w:noProof/>
        </w:rPr>
        <w:t>17</w:t>
      </w:r>
      <w:r w:rsidR="006B272A" w:rsidRPr="00EC2764">
        <w:rPr>
          <w:rFonts w:ascii="Times New Roman" w:hAnsi="Times New Roman" w:cs="Times New Roman"/>
          <w:noProof/>
        </w:rPr>
        <w:fldChar w:fldCharType="end"/>
      </w:r>
      <w:r w:rsidRPr="00EC2764">
        <w:rPr>
          <w:rFonts w:ascii="Times New Roman" w:hAnsi="Times New Roman" w:cs="Times New Roman"/>
        </w:rPr>
        <w:t>:Shows the GUI that appears post classification of large image search. Options to manipulate and save can be selected at the bottom of the window</w:t>
      </w:r>
    </w:p>
    <w:p w14:paraId="3E2D5CEB" w14:textId="77777777" w:rsidR="00C5322A" w:rsidRPr="00EC2764" w:rsidRDefault="00C5322A" w:rsidP="00C5322A">
      <w:pPr>
        <w:keepNext/>
        <w:rPr>
          <w:rFonts w:ascii="Times New Roman" w:hAnsi="Times New Roman" w:cs="Times New Roman"/>
        </w:rPr>
      </w:pPr>
      <w:r w:rsidRPr="00EC2764">
        <w:rPr>
          <w:rFonts w:ascii="Times New Roman" w:hAnsi="Times New Roman" w:cs="Times New Roman"/>
          <w:noProof/>
          <w:lang w:eastAsia="en-GB"/>
        </w:rPr>
        <w:drawing>
          <wp:inline distT="0" distB="0" distL="0" distR="0" wp14:anchorId="25A4D342" wp14:editId="133CF4E7">
            <wp:extent cx="5731510" cy="30746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74670"/>
                    </a:xfrm>
                    <a:prstGeom prst="rect">
                      <a:avLst/>
                    </a:prstGeom>
                  </pic:spPr>
                </pic:pic>
              </a:graphicData>
            </a:graphic>
          </wp:inline>
        </w:drawing>
      </w:r>
    </w:p>
    <w:p w14:paraId="6D5281B4" w14:textId="7A49ABB9" w:rsidR="00C5322A" w:rsidRPr="00EC2764" w:rsidRDefault="00C5322A" w:rsidP="00C5322A">
      <w:pPr>
        <w:pStyle w:val="Caption"/>
        <w:rPr>
          <w:rFonts w:ascii="Times New Roman" w:hAnsi="Times New Roman" w:cs="Times New Roman"/>
        </w:rPr>
      </w:pPr>
      <w:bookmarkStart w:id="120" w:name="_Toc6934709"/>
      <w:r w:rsidRPr="00EC2764">
        <w:rPr>
          <w:rFonts w:ascii="Times New Roman" w:hAnsi="Times New Roman" w:cs="Times New Roman"/>
        </w:rPr>
        <w:t xml:space="preserve">Figure </w:t>
      </w:r>
      <w:r w:rsidR="00BD0F19" w:rsidRPr="00EC2764">
        <w:rPr>
          <w:rFonts w:ascii="Times New Roman" w:hAnsi="Times New Roman" w:cs="Times New Roman"/>
        </w:rPr>
        <w:fldChar w:fldCharType="begin"/>
      </w:r>
      <w:r w:rsidR="00BD0F19" w:rsidRPr="00EC2764">
        <w:rPr>
          <w:rFonts w:ascii="Times New Roman" w:hAnsi="Times New Roman" w:cs="Times New Roman"/>
        </w:rPr>
        <w:instrText xml:space="preserve"> SEQ Figure \* ARABIC </w:instrText>
      </w:r>
      <w:r w:rsidR="00BD0F19" w:rsidRPr="00EC2764">
        <w:rPr>
          <w:rFonts w:ascii="Times New Roman" w:hAnsi="Times New Roman" w:cs="Times New Roman"/>
        </w:rPr>
        <w:fldChar w:fldCharType="separate"/>
      </w:r>
      <w:r w:rsidR="00A47075" w:rsidRPr="00EC2764">
        <w:rPr>
          <w:rFonts w:ascii="Times New Roman" w:hAnsi="Times New Roman" w:cs="Times New Roman"/>
          <w:noProof/>
        </w:rPr>
        <w:t>18</w:t>
      </w:r>
      <w:r w:rsidR="00BD0F19" w:rsidRPr="00EC2764">
        <w:rPr>
          <w:rFonts w:ascii="Times New Roman" w:hAnsi="Times New Roman" w:cs="Times New Roman"/>
          <w:noProof/>
        </w:rPr>
        <w:fldChar w:fldCharType="end"/>
      </w:r>
      <w:r w:rsidRPr="00EC2764">
        <w:rPr>
          <w:rFonts w:ascii="Times New Roman" w:hAnsi="Times New Roman" w:cs="Times New Roman"/>
        </w:rPr>
        <w:t xml:space="preserve">: Shows the </w:t>
      </w:r>
      <w:r w:rsidR="001D2042" w:rsidRPr="00EC2764">
        <w:rPr>
          <w:rFonts w:ascii="Times New Roman" w:hAnsi="Times New Roman" w:cs="Times New Roman"/>
        </w:rPr>
        <w:t>G</w:t>
      </w:r>
      <w:r w:rsidRPr="00EC2764">
        <w:rPr>
          <w:rFonts w:ascii="Times New Roman" w:hAnsi="Times New Roman" w:cs="Times New Roman"/>
        </w:rPr>
        <w:t>UI that appears post classification</w:t>
      </w:r>
      <w:bookmarkEnd w:id="120"/>
      <w:r w:rsidR="007D63C4" w:rsidRPr="00EC2764">
        <w:rPr>
          <w:rFonts w:ascii="Times New Roman" w:hAnsi="Times New Roman" w:cs="Times New Roman"/>
        </w:rPr>
        <w:t xml:space="preserve"> of large image search</w:t>
      </w:r>
      <w:r w:rsidR="001D2042" w:rsidRPr="00EC2764">
        <w:rPr>
          <w:rFonts w:ascii="Times New Roman" w:hAnsi="Times New Roman" w:cs="Times New Roman"/>
        </w:rPr>
        <w:t>. Options to manipulate</w:t>
      </w:r>
      <w:r w:rsidR="00052270" w:rsidRPr="00EC2764">
        <w:rPr>
          <w:rFonts w:ascii="Times New Roman" w:hAnsi="Times New Roman" w:cs="Times New Roman"/>
        </w:rPr>
        <w:t xml:space="preserve"> and save</w:t>
      </w:r>
      <w:r w:rsidR="001D2042" w:rsidRPr="00EC2764">
        <w:rPr>
          <w:rFonts w:ascii="Times New Roman" w:hAnsi="Times New Roman" w:cs="Times New Roman"/>
        </w:rPr>
        <w:t xml:space="preserve"> can be selected at the bottom of the window </w:t>
      </w:r>
    </w:p>
    <w:p w14:paraId="16CA8899" w14:textId="4E760928" w:rsidR="001D2042" w:rsidRPr="00EC2764" w:rsidRDefault="00BE13C7" w:rsidP="001D2042">
      <w:pPr>
        <w:pStyle w:val="Heading2"/>
        <w:rPr>
          <w:rFonts w:ascii="Times New Roman" w:hAnsi="Times New Roman" w:cs="Times New Roman"/>
        </w:rPr>
      </w:pPr>
      <w:bookmarkStart w:id="121" w:name="_Toc7133854"/>
      <w:r w:rsidRPr="00EC2764">
        <w:rPr>
          <w:rFonts w:ascii="Times New Roman" w:hAnsi="Times New Roman" w:cs="Times New Roman"/>
        </w:rPr>
        <w:lastRenderedPageBreak/>
        <w:t>3.5</w:t>
      </w:r>
      <w:r w:rsidR="001D2042" w:rsidRPr="00EC2764">
        <w:rPr>
          <w:rFonts w:ascii="Times New Roman" w:hAnsi="Times New Roman" w:cs="Times New Roman"/>
        </w:rPr>
        <w:t xml:space="preserve"> </w:t>
      </w:r>
      <w:r w:rsidR="001339DF" w:rsidRPr="00EC2764">
        <w:rPr>
          <w:rFonts w:ascii="Times New Roman" w:hAnsi="Times New Roman" w:cs="Times New Roman"/>
        </w:rPr>
        <w:t>Software design</w:t>
      </w:r>
      <w:bookmarkEnd w:id="121"/>
    </w:p>
    <w:p w14:paraId="7D5332BC" w14:textId="7435C09D" w:rsidR="00D21364" w:rsidRPr="00EC2764" w:rsidRDefault="001D2042" w:rsidP="00D21364">
      <w:pPr>
        <w:keepNext/>
        <w:rPr>
          <w:rFonts w:ascii="Times New Roman" w:hAnsi="Times New Roman" w:cs="Times New Roman"/>
        </w:rPr>
      </w:pPr>
      <w:r w:rsidRPr="00EC2764">
        <w:rPr>
          <w:rFonts w:ascii="Times New Roman" w:hAnsi="Times New Roman" w:cs="Times New Roman"/>
        </w:rPr>
        <w:t>This sub-chapter explains in</w:t>
      </w:r>
      <w:r w:rsidR="001339DF" w:rsidRPr="00EC2764">
        <w:rPr>
          <w:rFonts w:ascii="Times New Roman" w:hAnsi="Times New Roman" w:cs="Times New Roman"/>
        </w:rPr>
        <w:t xml:space="preserve"> technical terms</w:t>
      </w:r>
      <w:r w:rsidR="006B272A" w:rsidRPr="00EC2764">
        <w:rPr>
          <w:rFonts w:ascii="Times New Roman" w:hAnsi="Times New Roman" w:cs="Times New Roman"/>
        </w:rPr>
        <w:t xml:space="preserve"> of</w:t>
      </w:r>
      <w:r w:rsidR="001339DF" w:rsidRPr="00EC2764">
        <w:rPr>
          <w:rFonts w:ascii="Times New Roman" w:hAnsi="Times New Roman" w:cs="Times New Roman"/>
        </w:rPr>
        <w:t xml:space="preserve"> the s</w:t>
      </w:r>
      <w:r w:rsidR="0040137E" w:rsidRPr="00EC2764">
        <w:rPr>
          <w:rFonts w:ascii="Times New Roman" w:hAnsi="Times New Roman" w:cs="Times New Roman"/>
        </w:rPr>
        <w:t>oftware structure. Below shows a clas</w:t>
      </w:r>
      <w:r w:rsidR="00AE3E7E" w:rsidRPr="00EC2764">
        <w:rPr>
          <w:rFonts w:ascii="Times New Roman" w:hAnsi="Times New Roman" w:cs="Times New Roman"/>
        </w:rPr>
        <w:t>s</w:t>
      </w:r>
      <w:r w:rsidR="001E4255" w:rsidRPr="00EC2764">
        <w:rPr>
          <w:rFonts w:ascii="Times New Roman" w:hAnsi="Times New Roman" w:cs="Times New Roman"/>
        </w:rPr>
        <w:t xml:space="preserve"> diagram of the aircraft identification system. Arrows show the class has </w:t>
      </w:r>
      <w:r w:rsidR="006B272A" w:rsidRPr="00EC2764">
        <w:rPr>
          <w:rFonts w:ascii="Times New Roman" w:hAnsi="Times New Roman" w:cs="Times New Roman"/>
        </w:rPr>
        <w:t xml:space="preserve">an </w:t>
      </w:r>
      <w:r w:rsidR="001E4255" w:rsidRPr="00EC2764">
        <w:rPr>
          <w:rFonts w:ascii="Times New Roman" w:hAnsi="Times New Roman" w:cs="Times New Roman"/>
        </w:rPr>
        <w:t>instance of the class pointed to upon execution</w:t>
      </w:r>
      <w:r w:rsidR="0040137E" w:rsidRPr="00EC2764">
        <w:rPr>
          <w:rFonts w:ascii="Times New Roman" w:hAnsi="Times New Roman" w:cs="Times New Roman"/>
          <w:noProof/>
          <w:lang w:eastAsia="en-GB"/>
        </w:rPr>
        <w:drawing>
          <wp:inline distT="0" distB="0" distL="0" distR="0" wp14:anchorId="1EBBAFC3" wp14:editId="6A8BB73F">
            <wp:extent cx="5796280" cy="5457190"/>
            <wp:effectExtent l="0" t="0" r="0" b="0"/>
            <wp:docPr id="25" name="Picture 25" descr="https://www.lucidchart.com/publicSegments/view/e4b7367c-e38e-493b-9a9e-3e976a3a79c1/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lucidchart.com/publicSegments/view/e4b7367c-e38e-493b-9a9e-3e976a3a79c1/image.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5292"/>
                    <a:stretch/>
                  </pic:blipFill>
                  <pic:spPr bwMode="auto">
                    <a:xfrm>
                      <a:off x="0" y="0"/>
                      <a:ext cx="5796280" cy="5457190"/>
                    </a:xfrm>
                    <a:prstGeom prst="rect">
                      <a:avLst/>
                    </a:prstGeom>
                    <a:noFill/>
                    <a:ln>
                      <a:noFill/>
                    </a:ln>
                    <a:extLst>
                      <a:ext uri="{53640926-AAD7-44D8-BBD7-CCE9431645EC}">
                        <a14:shadowObscured xmlns:a14="http://schemas.microsoft.com/office/drawing/2010/main"/>
                      </a:ext>
                    </a:extLst>
                  </pic:spPr>
                </pic:pic>
              </a:graphicData>
            </a:graphic>
          </wp:inline>
        </w:drawing>
      </w:r>
    </w:p>
    <w:p w14:paraId="7BCE4051" w14:textId="47CA5A41" w:rsidR="00D21364" w:rsidRPr="00EC2764" w:rsidRDefault="00D21364" w:rsidP="00D21364">
      <w:pPr>
        <w:pStyle w:val="Caption"/>
        <w:rPr>
          <w:rFonts w:ascii="Times New Roman" w:hAnsi="Times New Roman" w:cs="Times New Roman"/>
        </w:rPr>
      </w:pPr>
      <w:bookmarkStart w:id="122" w:name="_Ref7035677"/>
      <w:r w:rsidRPr="00EC2764">
        <w:rPr>
          <w:rFonts w:ascii="Times New Roman" w:hAnsi="Times New Roman" w:cs="Times New Roman"/>
        </w:rPr>
        <w:t xml:space="preserve">Figure </w:t>
      </w:r>
      <w:r w:rsidR="006B272A" w:rsidRPr="00EC2764">
        <w:rPr>
          <w:rFonts w:ascii="Times New Roman" w:hAnsi="Times New Roman" w:cs="Times New Roman"/>
        </w:rPr>
        <w:fldChar w:fldCharType="begin"/>
      </w:r>
      <w:r w:rsidR="006B272A" w:rsidRPr="00EC2764">
        <w:rPr>
          <w:rFonts w:ascii="Times New Roman" w:hAnsi="Times New Roman" w:cs="Times New Roman"/>
        </w:rPr>
        <w:instrText xml:space="preserve"> SEQ Figure \* ARABIC </w:instrText>
      </w:r>
      <w:r w:rsidR="006B272A" w:rsidRPr="00EC2764">
        <w:rPr>
          <w:rFonts w:ascii="Times New Roman" w:hAnsi="Times New Roman" w:cs="Times New Roman"/>
        </w:rPr>
        <w:fldChar w:fldCharType="separate"/>
      </w:r>
      <w:r w:rsidR="00A47075" w:rsidRPr="00EC2764">
        <w:rPr>
          <w:rFonts w:ascii="Times New Roman" w:hAnsi="Times New Roman" w:cs="Times New Roman"/>
          <w:noProof/>
        </w:rPr>
        <w:t>19</w:t>
      </w:r>
      <w:r w:rsidR="006B272A" w:rsidRPr="00EC2764">
        <w:rPr>
          <w:rFonts w:ascii="Times New Roman" w:hAnsi="Times New Roman" w:cs="Times New Roman"/>
          <w:noProof/>
        </w:rPr>
        <w:fldChar w:fldCharType="end"/>
      </w:r>
      <w:bookmarkEnd w:id="122"/>
      <w:r w:rsidRPr="00EC2764">
        <w:rPr>
          <w:rFonts w:ascii="Times New Roman" w:hAnsi="Times New Roman" w:cs="Times New Roman"/>
        </w:rPr>
        <w:t>: A class diagram showing the structure of the software solution. Classes not joined to an entity are not used upon normal execution of the system</w:t>
      </w:r>
    </w:p>
    <w:p w14:paraId="71BF8B35" w14:textId="17AF355B" w:rsidR="00AE3E7E" w:rsidRPr="00EC2764" w:rsidRDefault="00D21364" w:rsidP="00D21364">
      <w:pPr>
        <w:rPr>
          <w:rFonts w:ascii="Times New Roman" w:hAnsi="Times New Roman" w:cs="Times New Roman"/>
        </w:rPr>
      </w:pPr>
      <w:r w:rsidRPr="00EC2764">
        <w:rPr>
          <w:rFonts w:ascii="Times New Roman" w:hAnsi="Times New Roman" w:cs="Times New Roman"/>
        </w:rPr>
        <w:t xml:space="preserve">The </w:t>
      </w:r>
      <w:r w:rsidR="00171CC7" w:rsidRPr="00EC2764">
        <w:rPr>
          <w:rFonts w:ascii="Times New Roman" w:hAnsi="Times New Roman" w:cs="Times New Roman"/>
        </w:rPr>
        <w:t xml:space="preserve">classes shown in </w:t>
      </w:r>
      <w:r w:rsidR="00171CC7" w:rsidRPr="00EC2764">
        <w:rPr>
          <w:rFonts w:ascii="Times New Roman" w:hAnsi="Times New Roman" w:cs="Times New Roman"/>
        </w:rPr>
        <w:fldChar w:fldCharType="begin"/>
      </w:r>
      <w:r w:rsidR="00171CC7" w:rsidRPr="00EC2764">
        <w:rPr>
          <w:rFonts w:ascii="Times New Roman" w:hAnsi="Times New Roman" w:cs="Times New Roman"/>
        </w:rPr>
        <w:instrText xml:space="preserve"> REF _Ref7035677 \h </w:instrText>
      </w:r>
      <w:r w:rsidR="00171CC7" w:rsidRPr="00EC2764">
        <w:rPr>
          <w:rFonts w:ascii="Times New Roman" w:hAnsi="Times New Roman" w:cs="Times New Roman"/>
        </w:rPr>
      </w:r>
      <w:r w:rsidR="00EC2764" w:rsidRPr="00EC2764">
        <w:rPr>
          <w:rFonts w:ascii="Times New Roman" w:hAnsi="Times New Roman" w:cs="Times New Roman"/>
        </w:rPr>
        <w:instrText xml:space="preserve"> \* MERGEFORMAT </w:instrText>
      </w:r>
      <w:r w:rsidR="00171CC7" w:rsidRPr="00EC2764">
        <w:rPr>
          <w:rFonts w:ascii="Times New Roman" w:hAnsi="Times New Roman" w:cs="Times New Roman"/>
        </w:rPr>
        <w:fldChar w:fldCharType="separate"/>
      </w:r>
      <w:r w:rsidR="00A47075" w:rsidRPr="00EC2764">
        <w:rPr>
          <w:rFonts w:ascii="Times New Roman" w:hAnsi="Times New Roman" w:cs="Times New Roman"/>
        </w:rPr>
        <w:t xml:space="preserve">Figure </w:t>
      </w:r>
      <w:r w:rsidR="00A47075" w:rsidRPr="00EC2764">
        <w:rPr>
          <w:rFonts w:ascii="Times New Roman" w:hAnsi="Times New Roman" w:cs="Times New Roman"/>
          <w:noProof/>
        </w:rPr>
        <w:t>19</w:t>
      </w:r>
      <w:r w:rsidR="00171CC7" w:rsidRPr="00EC2764">
        <w:rPr>
          <w:rFonts w:ascii="Times New Roman" w:hAnsi="Times New Roman" w:cs="Times New Roman"/>
        </w:rPr>
        <w:fldChar w:fldCharType="end"/>
      </w:r>
      <w:r w:rsidR="00171CC7" w:rsidRPr="00EC2764">
        <w:rPr>
          <w:rFonts w:ascii="Times New Roman" w:hAnsi="Times New Roman" w:cs="Times New Roman"/>
        </w:rPr>
        <w:t xml:space="preserve"> are dependent on each other to meet all project aims and objectives.</w:t>
      </w:r>
      <w:r w:rsidR="001E4255" w:rsidRPr="00EC2764">
        <w:rPr>
          <w:rFonts w:ascii="Times New Roman" w:hAnsi="Times New Roman" w:cs="Times New Roman"/>
        </w:rPr>
        <w:t xml:space="preserve"> Upon execution of the program, all necessary imports from internal and external libraries and all imports of other classes are also completed and instantiated. </w:t>
      </w:r>
    </w:p>
    <w:p w14:paraId="77748AF3" w14:textId="77777777" w:rsidR="008F539D" w:rsidRPr="00EC2764" w:rsidRDefault="00052270" w:rsidP="00D21364">
      <w:pPr>
        <w:rPr>
          <w:rFonts w:ascii="Times New Roman" w:hAnsi="Times New Roman" w:cs="Times New Roman"/>
        </w:rPr>
      </w:pPr>
      <w:r w:rsidRPr="00EC2764">
        <w:rPr>
          <w:rFonts w:ascii="Times New Roman" w:hAnsi="Times New Roman" w:cs="Times New Roman"/>
        </w:rPr>
        <w:t>Upon execution of the program</w:t>
      </w:r>
      <w:r w:rsidR="001E4255" w:rsidRPr="00EC2764">
        <w:rPr>
          <w:rFonts w:ascii="Times New Roman" w:hAnsi="Times New Roman" w:cs="Times New Roman"/>
        </w:rPr>
        <w:t xml:space="preserve">, the GUI’s constructor creates a Tkinter instance and adds labels, text input and buttons. These are used by the user </w:t>
      </w:r>
      <w:r w:rsidR="00B25049" w:rsidRPr="00EC2764">
        <w:rPr>
          <w:rFonts w:ascii="Times New Roman" w:hAnsi="Times New Roman" w:cs="Times New Roman"/>
        </w:rPr>
        <w:t>to select classification options</w:t>
      </w:r>
      <w:r w:rsidR="001E4255" w:rsidRPr="00EC2764">
        <w:rPr>
          <w:rFonts w:ascii="Times New Roman" w:hAnsi="Times New Roman" w:cs="Times New Roman"/>
        </w:rPr>
        <w:t xml:space="preserve">. </w:t>
      </w:r>
    </w:p>
    <w:p w14:paraId="5671021A" w14:textId="77777777" w:rsidR="00483645" w:rsidRPr="00EC2764" w:rsidRDefault="00483645">
      <w:pPr>
        <w:rPr>
          <w:rFonts w:ascii="Times New Roman" w:hAnsi="Times New Roman" w:cs="Times New Roman"/>
        </w:rPr>
      </w:pPr>
      <w:r w:rsidRPr="00EC2764">
        <w:rPr>
          <w:rFonts w:ascii="Times New Roman" w:hAnsi="Times New Roman" w:cs="Times New Roman"/>
        </w:rPr>
        <w:br w:type="page"/>
      </w:r>
    </w:p>
    <w:p w14:paraId="050E75E2" w14:textId="114A360C" w:rsidR="00B25049" w:rsidRPr="00EC2764" w:rsidRDefault="00AE3E7E" w:rsidP="00483645">
      <w:pPr>
        <w:spacing w:line="240" w:lineRule="auto"/>
        <w:rPr>
          <w:rFonts w:ascii="Times New Roman" w:hAnsi="Times New Roman" w:cs="Times New Roman"/>
        </w:rPr>
      </w:pPr>
      <w:r w:rsidRPr="00EC2764">
        <w:rPr>
          <w:rFonts w:ascii="Times New Roman" w:hAnsi="Times New Roman" w:cs="Times New Roman"/>
        </w:rPr>
        <w:lastRenderedPageBreak/>
        <w:t>Upon the execution of classification, a data set is generated automatically by the data class. The data class formats data for the SVM to understand th</w:t>
      </w:r>
      <w:r w:rsidR="006B272A" w:rsidRPr="00EC2764">
        <w:rPr>
          <w:rFonts w:ascii="Times New Roman" w:hAnsi="Times New Roman" w:cs="Times New Roman"/>
        </w:rPr>
        <w:t>r</w:t>
      </w:r>
      <w:r w:rsidRPr="00EC2764">
        <w:rPr>
          <w:rFonts w:ascii="Times New Roman" w:hAnsi="Times New Roman" w:cs="Times New Roman"/>
        </w:rPr>
        <w:t xml:space="preserve">ough the help of HOG, Parser and </w:t>
      </w:r>
      <w:proofErr w:type="spellStart"/>
      <w:r w:rsidRPr="00EC2764">
        <w:rPr>
          <w:rFonts w:ascii="Times New Roman" w:hAnsi="Times New Roman" w:cs="Times New Roman"/>
        </w:rPr>
        <w:t>Partitioner</w:t>
      </w:r>
      <w:proofErr w:type="spellEnd"/>
      <w:r w:rsidRPr="00EC2764">
        <w:rPr>
          <w:rFonts w:ascii="Times New Roman" w:hAnsi="Times New Roman" w:cs="Times New Roman"/>
        </w:rPr>
        <w:t xml:space="preserve"> classes. The Parser retrieves images from the user</w:t>
      </w:r>
      <w:r w:rsidR="006B272A" w:rsidRPr="00EC2764">
        <w:rPr>
          <w:rFonts w:ascii="Times New Roman" w:hAnsi="Times New Roman" w:cs="Times New Roman"/>
        </w:rPr>
        <w:t>'</w:t>
      </w:r>
      <w:r w:rsidRPr="00EC2764">
        <w:rPr>
          <w:rFonts w:ascii="Times New Roman" w:hAnsi="Times New Roman" w:cs="Times New Roman"/>
        </w:rPr>
        <w:t>s file system.</w:t>
      </w:r>
      <w:r w:rsidR="00B25049" w:rsidRPr="00EC2764">
        <w:rPr>
          <w:rFonts w:ascii="Times New Roman" w:hAnsi="Times New Roman" w:cs="Times New Roman"/>
        </w:rPr>
        <w:t xml:space="preserve"> For standalone classification, the images are stored in a folder named “Images”. Each image is passed to the HOG class to create a HOG feature descriptor. The feature descriptor is added to a larger array used for training. This process is </w:t>
      </w:r>
      <w:r w:rsidR="005B2E20" w:rsidRPr="00EC2764">
        <w:rPr>
          <w:rFonts w:ascii="Times New Roman" w:hAnsi="Times New Roman" w:cs="Times New Roman"/>
        </w:rPr>
        <w:t xml:space="preserve">repeated for every image in the data set. </w:t>
      </w:r>
      <w:r w:rsidR="00741E6B" w:rsidRPr="00EC2764">
        <w:rPr>
          <w:rFonts w:ascii="Times New Roman" w:hAnsi="Times New Roman" w:cs="Times New Roman"/>
        </w:rPr>
        <w:t xml:space="preserve">10 images are excluded from the training set and added to the test array however </w:t>
      </w:r>
    </w:p>
    <w:p w14:paraId="5FFC8EE2" w14:textId="3E4502B7" w:rsidR="005B2E20" w:rsidRPr="00EC2764" w:rsidRDefault="00457B7F" w:rsidP="00483645">
      <w:pPr>
        <w:spacing w:line="240" w:lineRule="auto"/>
        <w:rPr>
          <w:rFonts w:ascii="Times New Roman" w:hAnsi="Times New Roman" w:cs="Times New Roman"/>
        </w:rPr>
      </w:pPr>
      <w:r w:rsidRPr="00EC2764">
        <w:rPr>
          <w:rFonts w:ascii="Times New Roman" w:hAnsi="Times New Roman" w:cs="Times New Roman"/>
        </w:rPr>
        <w:t xml:space="preserve">After classification is complete, the user is shown </w:t>
      </w:r>
      <w:r w:rsidR="00741E6B" w:rsidRPr="00EC2764">
        <w:rPr>
          <w:rFonts w:ascii="Times New Roman" w:hAnsi="Times New Roman" w:cs="Times New Roman"/>
        </w:rPr>
        <w:t xml:space="preserve">the results from image classification. </w:t>
      </w:r>
      <w:r w:rsidR="00B25049" w:rsidRPr="00EC2764">
        <w:rPr>
          <w:rFonts w:ascii="Times New Roman" w:hAnsi="Times New Roman" w:cs="Times New Roman"/>
        </w:rPr>
        <w:t>For large image search, training images are stored respectively in folders called “Ground” and “Aircraft”</w:t>
      </w:r>
      <w:r w:rsidRPr="00EC2764">
        <w:rPr>
          <w:rFonts w:ascii="Times New Roman" w:hAnsi="Times New Roman" w:cs="Times New Roman"/>
        </w:rPr>
        <w:t>. All images are parsed using the same methods as the standalone data set with the addition of a random image rotation function</w:t>
      </w:r>
      <w:r w:rsidR="00741E6B" w:rsidRPr="00EC2764">
        <w:rPr>
          <w:rFonts w:ascii="Times New Roman" w:hAnsi="Times New Roman" w:cs="Times New Roman"/>
        </w:rPr>
        <w:t xml:space="preserve"> that randomly rotates the training images</w:t>
      </w:r>
      <w:r w:rsidRPr="00EC2764">
        <w:rPr>
          <w:rFonts w:ascii="Times New Roman" w:hAnsi="Times New Roman" w:cs="Times New Roman"/>
        </w:rPr>
        <w:t xml:space="preserve">. </w:t>
      </w:r>
      <w:r w:rsidR="005B2E20" w:rsidRPr="00EC2764">
        <w:rPr>
          <w:rFonts w:ascii="Times New Roman" w:hAnsi="Times New Roman" w:cs="Times New Roman"/>
        </w:rPr>
        <w:t>To create the test set for large image search, a large image is loaded from the user</w:t>
      </w:r>
      <w:r w:rsidR="006B272A" w:rsidRPr="00EC2764">
        <w:rPr>
          <w:rFonts w:ascii="Times New Roman" w:hAnsi="Times New Roman" w:cs="Times New Roman"/>
        </w:rPr>
        <w:t>'</w:t>
      </w:r>
      <w:r w:rsidR="005B2E20" w:rsidRPr="00EC2764">
        <w:rPr>
          <w:rFonts w:ascii="Times New Roman" w:hAnsi="Times New Roman" w:cs="Times New Roman"/>
        </w:rPr>
        <w:t>s file system.</w:t>
      </w:r>
      <w:r w:rsidR="006C4D8C" w:rsidRPr="00EC2764">
        <w:rPr>
          <w:rFonts w:ascii="Times New Roman" w:hAnsi="Times New Roman" w:cs="Times New Roman"/>
        </w:rPr>
        <w:t xml:space="preserve"> The </w:t>
      </w:r>
      <w:r w:rsidR="005B2E20" w:rsidRPr="00EC2764">
        <w:rPr>
          <w:rFonts w:ascii="Times New Roman" w:hAnsi="Times New Roman" w:cs="Times New Roman"/>
        </w:rPr>
        <w:t>im</w:t>
      </w:r>
      <w:r w:rsidR="008F539D" w:rsidRPr="00EC2764">
        <w:rPr>
          <w:rFonts w:ascii="Times New Roman" w:hAnsi="Times New Roman" w:cs="Times New Roman"/>
        </w:rPr>
        <w:t xml:space="preserve">ages </w:t>
      </w:r>
      <w:r w:rsidR="006C4D8C" w:rsidRPr="00EC2764">
        <w:rPr>
          <w:rFonts w:ascii="Times New Roman" w:hAnsi="Times New Roman" w:cs="Times New Roman"/>
        </w:rPr>
        <w:t xml:space="preserve">absolute </w:t>
      </w:r>
      <w:r w:rsidR="008F539D" w:rsidRPr="00EC2764">
        <w:rPr>
          <w:rFonts w:ascii="Times New Roman" w:hAnsi="Times New Roman" w:cs="Times New Roman"/>
        </w:rPr>
        <w:t>path</w:t>
      </w:r>
      <w:r w:rsidR="006C4D8C" w:rsidRPr="00EC2764">
        <w:rPr>
          <w:rFonts w:ascii="Times New Roman" w:hAnsi="Times New Roman" w:cs="Times New Roman"/>
        </w:rPr>
        <w:t xml:space="preserve"> is passed from the GUI class to the Data class</w:t>
      </w:r>
      <w:r w:rsidR="008F539D" w:rsidRPr="00EC2764">
        <w:rPr>
          <w:rFonts w:ascii="Times New Roman" w:hAnsi="Times New Roman" w:cs="Times New Roman"/>
        </w:rPr>
        <w:t xml:space="preserve"> where the image proceeds to be loaded. The </w:t>
      </w:r>
      <w:proofErr w:type="spellStart"/>
      <w:r w:rsidR="008F539D" w:rsidRPr="00EC2764">
        <w:rPr>
          <w:rFonts w:ascii="Times New Roman" w:hAnsi="Times New Roman" w:cs="Times New Roman"/>
        </w:rPr>
        <w:t>Partitioner</w:t>
      </w:r>
      <w:proofErr w:type="spellEnd"/>
      <w:r w:rsidR="008F539D" w:rsidRPr="00EC2764">
        <w:rPr>
          <w:rFonts w:ascii="Times New Roman" w:hAnsi="Times New Roman" w:cs="Times New Roman"/>
        </w:rPr>
        <w:t xml:space="preserve"> class</w:t>
      </w:r>
      <w:r w:rsidR="000D0D7C" w:rsidRPr="00EC2764">
        <w:rPr>
          <w:rFonts w:ascii="Times New Roman" w:hAnsi="Times New Roman" w:cs="Times New Roman"/>
        </w:rPr>
        <w:t xml:space="preserve"> then divides the image into several smaller segments defined by the user</w:t>
      </w:r>
      <w:r w:rsidR="006B272A" w:rsidRPr="00EC2764">
        <w:rPr>
          <w:rFonts w:ascii="Times New Roman" w:hAnsi="Times New Roman" w:cs="Times New Roman"/>
        </w:rPr>
        <w:t>'</w:t>
      </w:r>
      <w:r w:rsidR="000D0D7C" w:rsidRPr="00EC2764">
        <w:rPr>
          <w:rFonts w:ascii="Times New Roman" w:hAnsi="Times New Roman" w:cs="Times New Roman"/>
        </w:rPr>
        <w:t>s search options. Each smaller image is passed to the HOG class where it is pre-processed</w:t>
      </w:r>
      <w:r w:rsidR="00741E6B" w:rsidRPr="00EC2764">
        <w:rPr>
          <w:rFonts w:ascii="Times New Roman" w:hAnsi="Times New Roman" w:cs="Times New Roman"/>
        </w:rPr>
        <w:t xml:space="preserve"> and added to the testing array.</w:t>
      </w:r>
    </w:p>
    <w:p w14:paraId="223D3E4D" w14:textId="206C8F5C" w:rsidR="00E53065" w:rsidRPr="00EC2764" w:rsidRDefault="00B4749B" w:rsidP="00483645">
      <w:pPr>
        <w:spacing w:line="240" w:lineRule="auto"/>
        <w:rPr>
          <w:rFonts w:ascii="Times New Roman" w:hAnsi="Times New Roman" w:cs="Times New Roman"/>
        </w:rPr>
      </w:pPr>
      <w:r w:rsidRPr="00EC2764">
        <w:rPr>
          <w:rFonts w:ascii="Times New Roman" w:hAnsi="Times New Roman" w:cs="Times New Roman"/>
        </w:rPr>
        <w:t xml:space="preserve">After the classification of </w:t>
      </w:r>
      <w:r w:rsidR="00647749" w:rsidRPr="00EC2764">
        <w:rPr>
          <w:rFonts w:ascii="Times New Roman" w:hAnsi="Times New Roman" w:cs="Times New Roman"/>
        </w:rPr>
        <w:t xml:space="preserve">the large image partitions, the image </w:t>
      </w:r>
      <w:r w:rsidR="0052648A" w:rsidRPr="00EC2764">
        <w:rPr>
          <w:rFonts w:ascii="Times New Roman" w:hAnsi="Times New Roman" w:cs="Times New Roman"/>
        </w:rPr>
        <w:t>searched,</w:t>
      </w:r>
      <w:r w:rsidR="00647749" w:rsidRPr="00EC2764">
        <w:rPr>
          <w:rFonts w:ascii="Times New Roman" w:hAnsi="Times New Roman" w:cs="Times New Roman"/>
        </w:rPr>
        <w:t xml:space="preserve"> and prediction array returned by the SVM are passed to the Draw class. The </w:t>
      </w:r>
      <w:r w:rsidR="0052648A" w:rsidRPr="00EC2764">
        <w:rPr>
          <w:rFonts w:ascii="Times New Roman" w:hAnsi="Times New Roman" w:cs="Times New Roman"/>
        </w:rPr>
        <w:t>D</w:t>
      </w:r>
      <w:r w:rsidR="00647749" w:rsidRPr="00EC2764">
        <w:rPr>
          <w:rFonts w:ascii="Times New Roman" w:hAnsi="Times New Roman" w:cs="Times New Roman"/>
        </w:rPr>
        <w:t xml:space="preserve">raw class </w:t>
      </w:r>
      <w:r w:rsidR="0052648A" w:rsidRPr="00EC2764">
        <w:rPr>
          <w:rFonts w:ascii="Times New Roman" w:hAnsi="Times New Roman" w:cs="Times New Roman"/>
        </w:rPr>
        <w:t xml:space="preserve">creates a heat map using the </w:t>
      </w:r>
      <w:proofErr w:type="spellStart"/>
      <w:r w:rsidR="0052648A" w:rsidRPr="00EC2764">
        <w:rPr>
          <w:rFonts w:ascii="Times New Roman" w:hAnsi="Times New Roman" w:cs="Times New Roman"/>
        </w:rPr>
        <w:t>draw_colour_gradient</w:t>
      </w:r>
      <w:proofErr w:type="spellEnd"/>
      <w:r w:rsidR="0052648A" w:rsidRPr="00EC2764">
        <w:rPr>
          <w:rFonts w:ascii="Times New Roman" w:hAnsi="Times New Roman" w:cs="Times New Roman"/>
        </w:rPr>
        <w:t xml:space="preserve">() function. The heat map created will be the same size as the image used for the search. </w:t>
      </w:r>
      <w:r w:rsidR="00E53065" w:rsidRPr="00EC2764">
        <w:rPr>
          <w:rFonts w:ascii="Times New Roman" w:hAnsi="Times New Roman" w:cs="Times New Roman"/>
        </w:rPr>
        <w:t>The values generated to show areas of high probability are calculated as follows</w:t>
      </w:r>
    </w:p>
    <w:p w14:paraId="6848B3C4" w14:textId="660FC193" w:rsidR="00E53065" w:rsidRPr="00EC2764" w:rsidRDefault="0041627E" w:rsidP="00483645">
      <w:pPr>
        <w:spacing w:line="240" w:lineRule="auto"/>
        <w:rPr>
          <w:rFonts w:ascii="Times New Roman" w:hAnsi="Times New Roman" w:cs="Times New Roman"/>
        </w:rPr>
      </w:pPr>
      <w:proofErr w:type="spellStart"/>
      <w:r w:rsidRPr="00EC2764">
        <w:rPr>
          <w:rFonts w:ascii="Times New Roman" w:hAnsi="Times New Roman" w:cs="Times New Roman"/>
        </w:rPr>
        <w:t>heat_map_intensity</w:t>
      </w:r>
      <w:proofErr w:type="spellEnd"/>
      <w:r w:rsidRPr="00EC2764">
        <w:rPr>
          <w:rFonts w:ascii="Times New Roman" w:hAnsi="Times New Roman" w:cs="Times New Roman"/>
        </w:rPr>
        <w:t xml:space="preserve"> = </w:t>
      </w:r>
      <w:proofErr w:type="spellStart"/>
      <w:r w:rsidRPr="00EC2764">
        <w:rPr>
          <w:rFonts w:ascii="Times New Roman" w:hAnsi="Times New Roman" w:cs="Times New Roman"/>
        </w:rPr>
        <w:t>prediction_probability</w:t>
      </w:r>
      <w:proofErr w:type="spellEnd"/>
      <w:r w:rsidR="00E53065" w:rsidRPr="00EC2764">
        <w:rPr>
          <w:rFonts w:ascii="Times New Roman" w:hAnsi="Times New Roman" w:cs="Times New Roman"/>
        </w:rPr>
        <w:t xml:space="preserve"> * 255</w:t>
      </w:r>
    </w:p>
    <w:p w14:paraId="6A8439D8" w14:textId="274E7B0D" w:rsidR="0041627E" w:rsidRPr="00EC2764" w:rsidRDefault="0052648A" w:rsidP="00483645">
      <w:pPr>
        <w:spacing w:line="240" w:lineRule="auto"/>
        <w:rPr>
          <w:rFonts w:ascii="Times New Roman" w:hAnsi="Times New Roman" w:cs="Times New Roman"/>
          <w:highlight w:val="yellow"/>
        </w:rPr>
      </w:pPr>
      <w:r w:rsidRPr="00EC2764">
        <w:rPr>
          <w:rFonts w:ascii="Times New Roman" w:hAnsi="Times New Roman" w:cs="Times New Roman"/>
        </w:rPr>
        <w:t xml:space="preserve">The heatmap averages the gradient transitions to ensure the </w:t>
      </w:r>
      <w:r w:rsidR="00E53065" w:rsidRPr="00EC2764">
        <w:rPr>
          <w:rFonts w:ascii="Times New Roman" w:hAnsi="Times New Roman" w:cs="Times New Roman"/>
        </w:rPr>
        <w:t>heatmap shows a smooth colour gradien</w:t>
      </w:r>
      <w:r w:rsidR="0041627E" w:rsidRPr="00EC2764">
        <w:rPr>
          <w:rFonts w:ascii="Times New Roman" w:hAnsi="Times New Roman" w:cs="Times New Roman"/>
        </w:rPr>
        <w:t>t.</w:t>
      </w:r>
    </w:p>
    <w:p w14:paraId="2B68198C" w14:textId="4B46596C" w:rsidR="00CA531F" w:rsidRPr="00EC2764" w:rsidRDefault="00E53065" w:rsidP="00483645">
      <w:pPr>
        <w:spacing w:line="240" w:lineRule="auto"/>
        <w:rPr>
          <w:rFonts w:ascii="Times New Roman" w:hAnsi="Times New Roman" w:cs="Times New Roman"/>
        </w:rPr>
      </w:pPr>
      <w:r w:rsidRPr="00EC2764">
        <w:rPr>
          <w:rFonts w:ascii="Times New Roman" w:hAnsi="Times New Roman" w:cs="Times New Roman"/>
        </w:rPr>
        <w:t xml:space="preserve"> The Draw class </w:t>
      </w:r>
      <w:r w:rsidR="0041627E" w:rsidRPr="00EC2764">
        <w:rPr>
          <w:rFonts w:ascii="Times New Roman" w:hAnsi="Times New Roman" w:cs="Times New Roman"/>
        </w:rPr>
        <w:t xml:space="preserve">also </w:t>
      </w:r>
      <w:r w:rsidRPr="00EC2764">
        <w:rPr>
          <w:rFonts w:ascii="Times New Roman" w:hAnsi="Times New Roman" w:cs="Times New Roman"/>
        </w:rPr>
        <w:t xml:space="preserve">overlays </w:t>
      </w:r>
      <w:r w:rsidR="00CA531F" w:rsidRPr="00EC2764">
        <w:rPr>
          <w:rFonts w:ascii="Times New Roman" w:hAnsi="Times New Roman" w:cs="Times New Roman"/>
        </w:rPr>
        <w:t>rectangles</w:t>
      </w:r>
      <w:r w:rsidRPr="00EC2764">
        <w:rPr>
          <w:rFonts w:ascii="Times New Roman" w:hAnsi="Times New Roman" w:cs="Times New Roman"/>
        </w:rPr>
        <w:t xml:space="preserve"> bas</w:t>
      </w:r>
      <w:r w:rsidR="006B272A" w:rsidRPr="00EC2764">
        <w:rPr>
          <w:rFonts w:ascii="Times New Roman" w:hAnsi="Times New Roman" w:cs="Times New Roman"/>
        </w:rPr>
        <w:t>ed</w:t>
      </w:r>
      <w:r w:rsidR="0041627E" w:rsidRPr="00EC2764">
        <w:rPr>
          <w:rFonts w:ascii="Times New Roman" w:hAnsi="Times New Roman" w:cs="Times New Roman"/>
        </w:rPr>
        <w:t xml:space="preserve"> upon the predictions made by the SVM using the </w:t>
      </w:r>
      <w:proofErr w:type="spellStart"/>
      <w:r w:rsidR="0041627E" w:rsidRPr="00EC2764">
        <w:rPr>
          <w:rFonts w:ascii="Times New Roman" w:hAnsi="Times New Roman" w:cs="Times New Roman"/>
        </w:rPr>
        <w:t>draw_boxes</w:t>
      </w:r>
      <w:proofErr w:type="spellEnd"/>
      <w:r w:rsidR="0041627E" w:rsidRPr="00EC2764">
        <w:rPr>
          <w:rFonts w:ascii="Times New Roman" w:hAnsi="Times New Roman" w:cs="Times New Roman"/>
        </w:rPr>
        <w:t xml:space="preserve">() function. </w:t>
      </w:r>
      <w:r w:rsidR="00CA531F" w:rsidRPr="00EC2764">
        <w:rPr>
          <w:rFonts w:ascii="Times New Roman" w:hAnsi="Times New Roman" w:cs="Times New Roman"/>
        </w:rPr>
        <w:t xml:space="preserve">It takes the original image, makes a copy and returns the image with rectangles highlighting areas containing aircraft. The heatmap </w:t>
      </w:r>
      <w:r w:rsidR="00B36798" w:rsidRPr="00EC2764">
        <w:rPr>
          <w:rFonts w:ascii="Times New Roman" w:hAnsi="Times New Roman" w:cs="Times New Roman"/>
        </w:rPr>
        <w:t xml:space="preserve">and results overlay </w:t>
      </w:r>
      <w:r w:rsidR="00EC2764" w:rsidRPr="00EC2764">
        <w:rPr>
          <w:rFonts w:ascii="Times New Roman" w:hAnsi="Times New Roman" w:cs="Times New Roman"/>
        </w:rPr>
        <w:t>is</w:t>
      </w:r>
      <w:r w:rsidR="00B36798" w:rsidRPr="00EC2764">
        <w:rPr>
          <w:rFonts w:ascii="Times New Roman" w:hAnsi="Times New Roman" w:cs="Times New Roman"/>
        </w:rPr>
        <w:t xml:space="preserve"> then displayed to the user and automatically saved to the user</w:t>
      </w:r>
      <w:r w:rsidR="00EC2764" w:rsidRPr="00EC2764">
        <w:rPr>
          <w:rFonts w:ascii="Times New Roman" w:hAnsi="Times New Roman" w:cs="Times New Roman"/>
        </w:rPr>
        <w:t>'</w:t>
      </w:r>
      <w:r w:rsidR="00B36798" w:rsidRPr="00EC2764">
        <w:rPr>
          <w:rFonts w:ascii="Times New Roman" w:hAnsi="Times New Roman" w:cs="Times New Roman"/>
        </w:rPr>
        <w:t xml:space="preserve">s file system with a newly generated UUID. </w:t>
      </w:r>
    </w:p>
    <w:p w14:paraId="544E13A8" w14:textId="47238462" w:rsidR="00B4749B" w:rsidRPr="00EC2764" w:rsidRDefault="00B36798" w:rsidP="00483645">
      <w:pPr>
        <w:spacing w:line="240" w:lineRule="auto"/>
        <w:rPr>
          <w:rFonts w:ascii="Times New Roman" w:hAnsi="Times New Roman" w:cs="Times New Roman"/>
        </w:rPr>
      </w:pPr>
      <w:r w:rsidRPr="00EC2764">
        <w:rPr>
          <w:rFonts w:ascii="Times New Roman" w:hAnsi="Times New Roman" w:cs="Times New Roman"/>
        </w:rPr>
        <w:t xml:space="preserve">The </w:t>
      </w:r>
      <w:proofErr w:type="spellStart"/>
      <w:r w:rsidRPr="00EC2764">
        <w:rPr>
          <w:rFonts w:ascii="Times New Roman" w:hAnsi="Times New Roman" w:cs="Times New Roman"/>
        </w:rPr>
        <w:t>cross_validation</w:t>
      </w:r>
      <w:proofErr w:type="spellEnd"/>
      <w:r w:rsidRPr="00EC2764">
        <w:rPr>
          <w:rFonts w:ascii="Times New Roman" w:hAnsi="Times New Roman" w:cs="Times New Roman"/>
        </w:rPr>
        <w:t xml:space="preserve"> class is used to cross validate the data set to gain an understanding of its accuracy. This class is executed separately during the development stage of the data set. The graphs class creates a graph that shows a visual example of feature vectors obtained from the training set. </w:t>
      </w:r>
    </w:p>
    <w:p w14:paraId="1096C51E" w14:textId="77777777" w:rsidR="00B36798" w:rsidRPr="00EC2764" w:rsidRDefault="00B36798" w:rsidP="00483645">
      <w:pPr>
        <w:spacing w:line="240" w:lineRule="auto"/>
        <w:rPr>
          <w:rFonts w:ascii="Times New Roman" w:hAnsi="Times New Roman" w:cs="Times New Roman"/>
        </w:rPr>
      </w:pPr>
    </w:p>
    <w:p w14:paraId="7716C352" w14:textId="77777777" w:rsidR="00483645" w:rsidRPr="00EC2764" w:rsidRDefault="00483645">
      <w:pPr>
        <w:rPr>
          <w:rFonts w:ascii="Times New Roman" w:eastAsiaTheme="majorEastAsia" w:hAnsi="Times New Roman" w:cs="Times New Roman"/>
          <w:color w:val="2F5496" w:themeColor="accent1" w:themeShade="BF"/>
          <w:sz w:val="26"/>
          <w:szCs w:val="26"/>
        </w:rPr>
      </w:pPr>
      <w:r w:rsidRPr="00EC2764">
        <w:rPr>
          <w:rFonts w:ascii="Times New Roman" w:hAnsi="Times New Roman" w:cs="Times New Roman"/>
        </w:rPr>
        <w:br w:type="page"/>
      </w:r>
    </w:p>
    <w:p w14:paraId="4CBC304F" w14:textId="4AE8C266" w:rsidR="00BA2C40" w:rsidRPr="00EC2764" w:rsidRDefault="00BE13C7" w:rsidP="00C5322A">
      <w:pPr>
        <w:pStyle w:val="Heading2"/>
        <w:rPr>
          <w:rFonts w:ascii="Times New Roman" w:hAnsi="Times New Roman" w:cs="Times New Roman"/>
        </w:rPr>
      </w:pPr>
      <w:bookmarkStart w:id="123" w:name="_Toc7133855"/>
      <w:r w:rsidRPr="00EC2764">
        <w:rPr>
          <w:rFonts w:ascii="Times New Roman" w:hAnsi="Times New Roman" w:cs="Times New Roman"/>
        </w:rPr>
        <w:t>3.6</w:t>
      </w:r>
      <w:r w:rsidR="001B31BB" w:rsidRPr="00EC2764">
        <w:rPr>
          <w:rFonts w:ascii="Times New Roman" w:hAnsi="Times New Roman" w:cs="Times New Roman"/>
        </w:rPr>
        <w:t xml:space="preserve"> </w:t>
      </w:r>
      <w:r w:rsidR="00BA2C40" w:rsidRPr="00EC2764">
        <w:rPr>
          <w:rFonts w:ascii="Times New Roman" w:hAnsi="Times New Roman" w:cs="Times New Roman"/>
        </w:rPr>
        <w:t>P</w:t>
      </w:r>
      <w:r w:rsidR="00BA2C40" w:rsidRPr="00EC2764">
        <w:rPr>
          <w:rFonts w:ascii="Times New Roman" w:hAnsi="Times New Roman" w:cs="Times New Roman"/>
        </w:rPr>
        <w:lastRenderedPageBreak/>
        <w:t>roject Planning</w:t>
      </w:r>
      <w:bookmarkEnd w:id="123"/>
    </w:p>
    <w:p w14:paraId="09548C55" w14:textId="47DBC20D" w:rsidR="007D63C4" w:rsidRPr="00EC2764" w:rsidRDefault="009866EC" w:rsidP="008B6EF7">
      <w:pPr>
        <w:spacing w:line="240" w:lineRule="auto"/>
        <w:rPr>
          <w:rFonts w:ascii="Times New Roman" w:hAnsi="Times New Roman" w:cs="Times New Roman"/>
        </w:rPr>
      </w:pPr>
      <w:r w:rsidRPr="00EC2764">
        <w:rPr>
          <w:rFonts w:ascii="Times New Roman" w:hAnsi="Times New Roman" w:cs="Times New Roman"/>
        </w:rPr>
        <w:t>During this project, I used CSEE Jira to manage issues arisen and tasks to be completed. The platform allows the project to be divided into tasks, sub-tasks, stories and epics.</w:t>
      </w:r>
      <w:r w:rsidR="006F1671" w:rsidRPr="00EC2764">
        <w:rPr>
          <w:rFonts w:ascii="Times New Roman" w:hAnsi="Times New Roman" w:cs="Times New Roman"/>
        </w:rPr>
        <w:t xml:space="preserve"> Main sections of the project are divided into stories and epics. For example, I created an epic called “GUI”. All tasks that relate to GUI programming are linked to the GUI epic. The same process was repeated for tasks that fell under technical documentation, final report, image segmentation, image capture</w:t>
      </w:r>
      <w:r w:rsidR="002E6DB1" w:rsidRPr="00EC2764">
        <w:rPr>
          <w:rFonts w:ascii="Times New Roman" w:hAnsi="Times New Roman" w:cs="Times New Roman"/>
        </w:rPr>
        <w:t xml:space="preserve"> </w:t>
      </w:r>
      <w:r w:rsidR="006F1671" w:rsidRPr="00EC2764">
        <w:rPr>
          <w:rFonts w:ascii="Times New Roman" w:hAnsi="Times New Roman" w:cs="Times New Roman"/>
        </w:rPr>
        <w:t>and SVM.</w:t>
      </w:r>
      <w:r w:rsidR="009649A0" w:rsidRPr="00EC2764">
        <w:rPr>
          <w:rFonts w:ascii="Times New Roman" w:hAnsi="Times New Roman" w:cs="Times New Roman"/>
        </w:rPr>
        <w:t xml:space="preserve">  During </w:t>
      </w:r>
      <w:r w:rsidR="006F1671" w:rsidRPr="00EC2764">
        <w:rPr>
          <w:rFonts w:ascii="Times New Roman" w:hAnsi="Times New Roman" w:cs="Times New Roman"/>
        </w:rPr>
        <w:t>every meeting with my supervisor</w:t>
      </w:r>
      <w:r w:rsidR="009649A0" w:rsidRPr="00EC2764">
        <w:rPr>
          <w:rFonts w:ascii="Times New Roman" w:hAnsi="Times New Roman" w:cs="Times New Roman"/>
        </w:rPr>
        <w:t>, we agreed on work to be completed. Feedback of the meeting</w:t>
      </w:r>
      <w:r w:rsidR="006F1671" w:rsidRPr="00EC2764">
        <w:rPr>
          <w:rFonts w:ascii="Times New Roman" w:hAnsi="Times New Roman" w:cs="Times New Roman"/>
        </w:rPr>
        <w:t xml:space="preserve"> was left on the platform so</w:t>
      </w:r>
      <w:r w:rsidR="009649A0" w:rsidRPr="00EC2764">
        <w:rPr>
          <w:rFonts w:ascii="Times New Roman" w:hAnsi="Times New Roman" w:cs="Times New Roman"/>
        </w:rPr>
        <w:t xml:space="preserve"> that I could break it into smaller tasks and move to solve these issues.</w:t>
      </w:r>
    </w:p>
    <w:p w14:paraId="54B0547F" w14:textId="7D5B64BC" w:rsidR="007D63C4" w:rsidRPr="00EC2764" w:rsidRDefault="00BE13C7" w:rsidP="007D63C4">
      <w:pPr>
        <w:pStyle w:val="Heading2"/>
        <w:rPr>
          <w:rFonts w:ascii="Times New Roman" w:hAnsi="Times New Roman" w:cs="Times New Roman"/>
        </w:rPr>
      </w:pPr>
      <w:bookmarkStart w:id="124" w:name="_Toc7133856"/>
      <w:r w:rsidRPr="00EC2764">
        <w:rPr>
          <w:rFonts w:ascii="Times New Roman" w:hAnsi="Times New Roman" w:cs="Times New Roman"/>
        </w:rPr>
        <w:t>3.7</w:t>
      </w:r>
      <w:r w:rsidR="007D63C4" w:rsidRPr="00EC2764">
        <w:rPr>
          <w:rFonts w:ascii="Times New Roman" w:hAnsi="Times New Roman" w:cs="Times New Roman"/>
        </w:rPr>
        <w:t xml:space="preserve"> Methodology</w:t>
      </w:r>
      <w:bookmarkEnd w:id="124"/>
    </w:p>
    <w:p w14:paraId="38FEFBAB" w14:textId="7977EAF5" w:rsidR="007D63C4" w:rsidRPr="00EC2764" w:rsidRDefault="00DB40D3" w:rsidP="007D63C4">
      <w:pPr>
        <w:rPr>
          <w:rFonts w:ascii="Times New Roman" w:hAnsi="Times New Roman" w:cs="Times New Roman"/>
        </w:rPr>
      </w:pPr>
      <w:r w:rsidRPr="00EC2764">
        <w:rPr>
          <w:rFonts w:ascii="Times New Roman" w:hAnsi="Times New Roman" w:cs="Times New Roman"/>
        </w:rPr>
        <w:t xml:space="preserve">During this project, I used the Kanban methodology to organise tasks, issues and stories. The Kanban methodology aims to limit work in progress and stop the </w:t>
      </w:r>
      <w:r w:rsidR="006B272A" w:rsidRPr="00EC2764">
        <w:rPr>
          <w:rFonts w:ascii="Times New Roman" w:hAnsi="Times New Roman" w:cs="Times New Roman"/>
        </w:rPr>
        <w:t>number of</w:t>
      </w:r>
      <w:r w:rsidRPr="00EC2764">
        <w:rPr>
          <w:rFonts w:ascii="Times New Roman" w:hAnsi="Times New Roman" w:cs="Times New Roman"/>
        </w:rPr>
        <w:t xml:space="preserve"> tasks becoming half completed. By limiting the work in progress, the </w:t>
      </w:r>
      <w:r w:rsidR="003C2DAF" w:rsidRPr="00EC2764">
        <w:rPr>
          <w:rFonts w:ascii="Times New Roman" w:hAnsi="Times New Roman" w:cs="Times New Roman"/>
        </w:rPr>
        <w:t>number</w:t>
      </w:r>
      <w:r w:rsidRPr="00EC2764">
        <w:rPr>
          <w:rFonts w:ascii="Times New Roman" w:hAnsi="Times New Roman" w:cs="Times New Roman"/>
        </w:rPr>
        <w:t xml:space="preserve"> of tasks in progress by an individual is decreased allowing the development to be of a higher quality. Kanban uses a set of key values that define the way individuals should conduct themselves during a project</w:t>
      </w:r>
    </w:p>
    <w:p w14:paraId="6456BFF2" w14:textId="3CDEE7F0" w:rsidR="00DB40D3" w:rsidRPr="00EC2764" w:rsidRDefault="00DB40D3" w:rsidP="00DB40D3">
      <w:pPr>
        <w:pStyle w:val="ListParagraph"/>
        <w:numPr>
          <w:ilvl w:val="0"/>
          <w:numId w:val="14"/>
        </w:numPr>
        <w:rPr>
          <w:rFonts w:ascii="Times New Roman" w:hAnsi="Times New Roman" w:cs="Times New Roman"/>
        </w:rPr>
      </w:pPr>
      <w:r w:rsidRPr="00EC2764">
        <w:rPr>
          <w:rFonts w:ascii="Times New Roman" w:hAnsi="Times New Roman" w:cs="Times New Roman"/>
        </w:rPr>
        <w:t xml:space="preserve">Transparency- The sharing of information between individuals increases the rate of task completion. </w:t>
      </w:r>
    </w:p>
    <w:p w14:paraId="4E74C1F2" w14:textId="24626805" w:rsidR="00DB40D3" w:rsidRPr="00EC2764" w:rsidRDefault="00DB40D3" w:rsidP="00DB40D3">
      <w:pPr>
        <w:pStyle w:val="ListParagraph"/>
        <w:numPr>
          <w:ilvl w:val="0"/>
          <w:numId w:val="14"/>
        </w:numPr>
        <w:rPr>
          <w:rFonts w:ascii="Times New Roman" w:hAnsi="Times New Roman" w:cs="Times New Roman"/>
        </w:rPr>
      </w:pPr>
      <w:r w:rsidRPr="00EC2764">
        <w:rPr>
          <w:rFonts w:ascii="Times New Roman" w:hAnsi="Times New Roman" w:cs="Times New Roman"/>
        </w:rPr>
        <w:t>Balance- Different aspects and viewpoints must be balanced to increase workability by all individuals</w:t>
      </w:r>
    </w:p>
    <w:p w14:paraId="6E3D6028" w14:textId="35617DEE" w:rsidR="00DB40D3" w:rsidRPr="00EC2764" w:rsidRDefault="00DB40D3" w:rsidP="00DB40D3">
      <w:pPr>
        <w:pStyle w:val="ListParagraph"/>
        <w:numPr>
          <w:ilvl w:val="0"/>
          <w:numId w:val="14"/>
        </w:numPr>
        <w:rPr>
          <w:rFonts w:ascii="Times New Roman" w:hAnsi="Times New Roman" w:cs="Times New Roman"/>
        </w:rPr>
      </w:pPr>
      <w:r w:rsidRPr="00EC2764">
        <w:rPr>
          <w:rFonts w:ascii="Times New Roman" w:hAnsi="Times New Roman" w:cs="Times New Roman"/>
        </w:rPr>
        <w:t xml:space="preserve">Collaboration- To improve the way individuals work together. </w:t>
      </w:r>
    </w:p>
    <w:p w14:paraId="7828E5E1" w14:textId="790A4CB8" w:rsidR="00DB40D3" w:rsidRPr="00EC2764" w:rsidRDefault="00DB40D3" w:rsidP="00DB40D3">
      <w:pPr>
        <w:pStyle w:val="ListParagraph"/>
        <w:numPr>
          <w:ilvl w:val="0"/>
          <w:numId w:val="14"/>
        </w:numPr>
        <w:rPr>
          <w:rFonts w:ascii="Times New Roman" w:hAnsi="Times New Roman" w:cs="Times New Roman"/>
        </w:rPr>
      </w:pPr>
      <w:r w:rsidRPr="00EC2764">
        <w:rPr>
          <w:rFonts w:ascii="Times New Roman" w:hAnsi="Times New Roman" w:cs="Times New Roman"/>
        </w:rPr>
        <w:t xml:space="preserve">Customer focus- </w:t>
      </w:r>
      <w:r w:rsidR="0093269A" w:rsidRPr="00EC2764">
        <w:rPr>
          <w:rFonts w:ascii="Times New Roman" w:hAnsi="Times New Roman" w:cs="Times New Roman"/>
        </w:rPr>
        <w:t>An emphasis on customer focus through regular updates.</w:t>
      </w:r>
    </w:p>
    <w:p w14:paraId="1B2E1B7E" w14:textId="4559242D" w:rsidR="0093269A" w:rsidRPr="00EC2764" w:rsidRDefault="0093269A" w:rsidP="00DB40D3">
      <w:pPr>
        <w:pStyle w:val="ListParagraph"/>
        <w:numPr>
          <w:ilvl w:val="0"/>
          <w:numId w:val="14"/>
        </w:numPr>
        <w:rPr>
          <w:rFonts w:ascii="Times New Roman" w:hAnsi="Times New Roman" w:cs="Times New Roman"/>
        </w:rPr>
      </w:pPr>
      <w:r w:rsidRPr="00EC2764">
        <w:rPr>
          <w:rFonts w:ascii="Times New Roman" w:hAnsi="Times New Roman" w:cs="Times New Roman"/>
        </w:rPr>
        <w:t>Flow- Ensuring work is continuous</w:t>
      </w:r>
    </w:p>
    <w:p w14:paraId="07CDAB24" w14:textId="23FE1A73" w:rsidR="0093269A" w:rsidRPr="00EC2764" w:rsidRDefault="0093269A" w:rsidP="00DB40D3">
      <w:pPr>
        <w:pStyle w:val="ListParagraph"/>
        <w:numPr>
          <w:ilvl w:val="0"/>
          <w:numId w:val="14"/>
        </w:numPr>
        <w:rPr>
          <w:rFonts w:ascii="Times New Roman" w:hAnsi="Times New Roman" w:cs="Times New Roman"/>
        </w:rPr>
      </w:pPr>
      <w:r w:rsidRPr="00EC2764">
        <w:rPr>
          <w:rFonts w:ascii="Times New Roman" w:hAnsi="Times New Roman" w:cs="Times New Roman"/>
        </w:rPr>
        <w:t>Leadership- Inspiring others via inspiration, example and reflection.</w:t>
      </w:r>
    </w:p>
    <w:p w14:paraId="3C635D4F" w14:textId="02628C38" w:rsidR="0093269A" w:rsidRPr="00EC2764" w:rsidRDefault="0093269A" w:rsidP="0093269A">
      <w:pPr>
        <w:pStyle w:val="ListParagraph"/>
        <w:numPr>
          <w:ilvl w:val="0"/>
          <w:numId w:val="14"/>
        </w:numPr>
        <w:rPr>
          <w:rFonts w:ascii="Times New Roman" w:hAnsi="Times New Roman" w:cs="Times New Roman"/>
        </w:rPr>
      </w:pPr>
      <w:r w:rsidRPr="00EC2764">
        <w:rPr>
          <w:rFonts w:ascii="Times New Roman" w:hAnsi="Times New Roman" w:cs="Times New Roman"/>
        </w:rPr>
        <w:t>Understanding- The importance of individual and organisational understanding.</w:t>
      </w:r>
    </w:p>
    <w:p w14:paraId="4BBA13F8" w14:textId="254B548D" w:rsidR="0093269A" w:rsidRPr="00EC2764" w:rsidRDefault="0093269A" w:rsidP="0093269A">
      <w:pPr>
        <w:pStyle w:val="ListParagraph"/>
        <w:numPr>
          <w:ilvl w:val="0"/>
          <w:numId w:val="14"/>
        </w:numPr>
        <w:rPr>
          <w:rFonts w:ascii="Times New Roman" w:hAnsi="Times New Roman" w:cs="Times New Roman"/>
        </w:rPr>
      </w:pPr>
      <w:r w:rsidRPr="00EC2764">
        <w:rPr>
          <w:rFonts w:ascii="Times New Roman" w:hAnsi="Times New Roman" w:cs="Times New Roman"/>
        </w:rPr>
        <w:t>Agreement- Moving towards goals agreed upon collectively.</w:t>
      </w:r>
    </w:p>
    <w:p w14:paraId="1C4B23CD" w14:textId="4238A9E8" w:rsidR="0093269A" w:rsidRPr="00EC2764" w:rsidRDefault="0093269A" w:rsidP="0093269A">
      <w:pPr>
        <w:pStyle w:val="ListParagraph"/>
        <w:numPr>
          <w:ilvl w:val="0"/>
          <w:numId w:val="14"/>
        </w:numPr>
        <w:rPr>
          <w:rFonts w:ascii="Times New Roman" w:hAnsi="Times New Roman" w:cs="Times New Roman"/>
        </w:rPr>
      </w:pPr>
      <w:r w:rsidRPr="00EC2764">
        <w:rPr>
          <w:rFonts w:ascii="Times New Roman" w:hAnsi="Times New Roman" w:cs="Times New Roman"/>
        </w:rPr>
        <w:t>Respect- Value, understanding and consideration of others</w:t>
      </w:r>
      <w:r w:rsidR="00646404" w:rsidRPr="00EC2764">
        <w:rPr>
          <w:rFonts w:ascii="Times New Roman" w:hAnsi="Times New Roman" w:cs="Times New Roman"/>
        </w:rPr>
        <w:t>.</w:t>
      </w:r>
    </w:p>
    <w:p w14:paraId="10D0C357" w14:textId="65BF5496" w:rsidR="00DB40D3" w:rsidRPr="00EC2764" w:rsidRDefault="00646404" w:rsidP="00DB40D3">
      <w:pPr>
        <w:rPr>
          <w:rFonts w:ascii="Times New Roman" w:hAnsi="Times New Roman" w:cs="Times New Roman"/>
        </w:rPr>
      </w:pPr>
      <w:r w:rsidRPr="00EC2764">
        <w:rPr>
          <w:rFonts w:ascii="Times New Roman" w:hAnsi="Times New Roman" w:cs="Times New Roman"/>
        </w:rPr>
        <w:t>The key values enable the Kanban methodology to be closely followed by all individual</w:t>
      </w:r>
      <w:r w:rsidR="00210282" w:rsidRPr="00EC2764">
        <w:rPr>
          <w:rFonts w:ascii="Times New Roman" w:hAnsi="Times New Roman" w:cs="Times New Roman"/>
        </w:rPr>
        <w:t>s.[</w:t>
      </w:r>
      <w:r w:rsidR="001E1B7B" w:rsidRPr="00EC2764">
        <w:rPr>
          <w:rFonts w:ascii="Times New Roman" w:hAnsi="Times New Roman" w:cs="Times New Roman"/>
        </w:rPr>
        <w:t>19</w:t>
      </w:r>
      <w:r w:rsidR="00210282" w:rsidRPr="00EC2764">
        <w:rPr>
          <w:rFonts w:ascii="Times New Roman" w:hAnsi="Times New Roman" w:cs="Times New Roman"/>
        </w:rPr>
        <w:t>]</w:t>
      </w:r>
    </w:p>
    <w:p w14:paraId="521E9F0A" w14:textId="552E50E3" w:rsidR="000653A0" w:rsidRPr="00EC2764" w:rsidRDefault="00CA53A0" w:rsidP="008B6EF7">
      <w:pPr>
        <w:pStyle w:val="Heading2"/>
        <w:spacing w:line="240" w:lineRule="auto"/>
        <w:rPr>
          <w:rFonts w:ascii="Times New Roman" w:hAnsi="Times New Roman" w:cs="Times New Roman"/>
        </w:rPr>
      </w:pPr>
      <w:bookmarkStart w:id="125" w:name="_Toc7133857"/>
      <w:r w:rsidRPr="00EC2764">
        <w:rPr>
          <w:rFonts w:ascii="Times New Roman" w:hAnsi="Times New Roman" w:cs="Times New Roman"/>
        </w:rPr>
        <w:t>3.8</w:t>
      </w:r>
      <w:r w:rsidR="001B31BB" w:rsidRPr="00EC2764">
        <w:rPr>
          <w:rFonts w:ascii="Times New Roman" w:hAnsi="Times New Roman" w:cs="Times New Roman"/>
        </w:rPr>
        <w:t xml:space="preserve"> </w:t>
      </w:r>
      <w:r w:rsidR="000653A0" w:rsidRPr="00EC2764">
        <w:rPr>
          <w:rFonts w:ascii="Times New Roman" w:hAnsi="Times New Roman" w:cs="Times New Roman"/>
        </w:rPr>
        <w:t>Momentum</w:t>
      </w:r>
      <w:bookmarkEnd w:id="125"/>
    </w:p>
    <w:p w14:paraId="435B4997" w14:textId="007EF32F" w:rsidR="00262904" w:rsidRPr="00EC2764" w:rsidRDefault="002E6DB1" w:rsidP="008B6EF7">
      <w:pPr>
        <w:spacing w:line="240" w:lineRule="auto"/>
        <w:rPr>
          <w:rFonts w:ascii="Times New Roman" w:hAnsi="Times New Roman" w:cs="Times New Roman"/>
        </w:rPr>
      </w:pPr>
      <w:r w:rsidRPr="00EC2764">
        <w:rPr>
          <w:rFonts w:ascii="Times New Roman" w:hAnsi="Times New Roman" w:cs="Times New Roman"/>
        </w:rPr>
        <w:t xml:space="preserve">To maintain momentum during the project, I stuck to a strict schedule to ensure the weekly 15 hours of work was met. This ensured the project received regular updates and changes to meet the final finished product. While I was working on </w:t>
      </w:r>
      <w:r w:rsidR="006F1671" w:rsidRPr="00EC2764">
        <w:rPr>
          <w:rFonts w:ascii="Times New Roman" w:hAnsi="Times New Roman" w:cs="Times New Roman"/>
        </w:rPr>
        <w:t>tasks completed</w:t>
      </w:r>
      <w:r w:rsidRPr="00EC2764">
        <w:rPr>
          <w:rFonts w:ascii="Times New Roman" w:hAnsi="Times New Roman" w:cs="Times New Roman"/>
        </w:rPr>
        <w:t xml:space="preserve">, </w:t>
      </w:r>
      <w:r w:rsidR="009649A0" w:rsidRPr="00EC2764">
        <w:rPr>
          <w:rFonts w:ascii="Times New Roman" w:hAnsi="Times New Roman" w:cs="Times New Roman"/>
        </w:rPr>
        <w:t>I moved them to the in</w:t>
      </w:r>
      <w:r w:rsidR="006B272A" w:rsidRPr="00EC2764">
        <w:rPr>
          <w:rFonts w:ascii="Times New Roman" w:hAnsi="Times New Roman" w:cs="Times New Roman"/>
        </w:rPr>
        <w:t>-</w:t>
      </w:r>
      <w:r w:rsidR="009649A0" w:rsidRPr="00EC2764">
        <w:rPr>
          <w:rFonts w:ascii="Times New Roman" w:hAnsi="Times New Roman" w:cs="Times New Roman"/>
        </w:rPr>
        <w:t xml:space="preserve">progress column of the table. I would log work on the task and talk about what was done in the allotted time. </w:t>
      </w:r>
      <w:r w:rsidR="00E70778" w:rsidRPr="00EC2764">
        <w:rPr>
          <w:rFonts w:ascii="Times New Roman" w:hAnsi="Times New Roman" w:cs="Times New Roman"/>
        </w:rPr>
        <w:t>After a task was completed, I would test the task in progress works and interacts correctly with the system. If this was the case, I would move the task to the done column of CSEE Jira.</w:t>
      </w:r>
    </w:p>
    <w:p w14:paraId="0778775D" w14:textId="72E62E73" w:rsidR="00262904" w:rsidRPr="00EC2764" w:rsidRDefault="00262904" w:rsidP="008B6EF7">
      <w:pPr>
        <w:spacing w:line="240" w:lineRule="auto"/>
        <w:rPr>
          <w:rFonts w:ascii="Times New Roman" w:hAnsi="Times New Roman" w:cs="Times New Roman"/>
        </w:rPr>
      </w:pPr>
      <w:r w:rsidRPr="00EC2764">
        <w:rPr>
          <w:rFonts w:ascii="Times New Roman" w:hAnsi="Times New Roman" w:cs="Times New Roman"/>
        </w:rPr>
        <w:t xml:space="preserve">On occasion, bugs would plague the progress of small tasks such as formatting the training set data structure so that it would be accepted by the SVM. This took a large amount of time out the project as this specific task was blocking the progress of the rest of the project. </w:t>
      </w:r>
    </w:p>
    <w:p w14:paraId="2EDB4A41" w14:textId="47F7D685" w:rsidR="00262904" w:rsidRPr="00EC2764" w:rsidRDefault="00262904" w:rsidP="008B6EF7">
      <w:pPr>
        <w:spacing w:line="240" w:lineRule="auto"/>
        <w:rPr>
          <w:rFonts w:ascii="Times New Roman" w:hAnsi="Times New Roman" w:cs="Times New Roman"/>
        </w:rPr>
      </w:pPr>
      <w:r w:rsidRPr="00EC2764">
        <w:rPr>
          <w:rFonts w:ascii="Times New Roman" w:hAnsi="Times New Roman" w:cs="Times New Roman"/>
        </w:rPr>
        <w:t xml:space="preserve">Approaching the Christmas break, the </w:t>
      </w:r>
      <w:r w:rsidR="006B272A" w:rsidRPr="00EC2764">
        <w:rPr>
          <w:rFonts w:ascii="Times New Roman" w:hAnsi="Times New Roman" w:cs="Times New Roman"/>
        </w:rPr>
        <w:t>momentum of the project</w:t>
      </w:r>
      <w:r w:rsidRPr="00EC2764">
        <w:rPr>
          <w:rFonts w:ascii="Times New Roman" w:hAnsi="Times New Roman" w:cs="Times New Roman"/>
        </w:rPr>
        <w:t xml:space="preserve"> slowed a little as deadlines for other modules approached however picked up nicely towards the end of the Christmas vacation. Since then, momentum has been in line with the requirements of the module. </w:t>
      </w:r>
    </w:p>
    <w:p w14:paraId="5AE4779E" w14:textId="7433B9D9" w:rsidR="000653A0" w:rsidRPr="00EC2764" w:rsidRDefault="00CA53A0" w:rsidP="008B6EF7">
      <w:pPr>
        <w:pStyle w:val="Heading2"/>
        <w:spacing w:line="240" w:lineRule="auto"/>
        <w:rPr>
          <w:rFonts w:ascii="Times New Roman" w:hAnsi="Times New Roman" w:cs="Times New Roman"/>
        </w:rPr>
      </w:pPr>
      <w:bookmarkStart w:id="126" w:name="_Toc7133858"/>
      <w:r w:rsidRPr="00EC2764">
        <w:rPr>
          <w:rFonts w:ascii="Times New Roman" w:hAnsi="Times New Roman" w:cs="Times New Roman"/>
        </w:rPr>
        <w:t>3.9</w:t>
      </w:r>
      <w:r w:rsidR="001B31BB" w:rsidRPr="00EC2764">
        <w:rPr>
          <w:rFonts w:ascii="Times New Roman" w:hAnsi="Times New Roman" w:cs="Times New Roman"/>
        </w:rPr>
        <w:t xml:space="preserve"> </w:t>
      </w:r>
      <w:r w:rsidR="000653A0" w:rsidRPr="00EC2764">
        <w:rPr>
          <w:rFonts w:ascii="Times New Roman" w:hAnsi="Times New Roman" w:cs="Times New Roman"/>
        </w:rPr>
        <w:t>Adapting to change</w:t>
      </w:r>
      <w:r w:rsidR="00760E8A" w:rsidRPr="00EC2764">
        <w:rPr>
          <w:rFonts w:ascii="Times New Roman" w:hAnsi="Times New Roman" w:cs="Times New Roman"/>
        </w:rPr>
        <w:t xml:space="preserve"> and dealing with risks</w:t>
      </w:r>
      <w:bookmarkEnd w:id="126"/>
    </w:p>
    <w:p w14:paraId="6FD14BB8" w14:textId="09ED7CD5" w:rsidR="00760E8A" w:rsidRPr="00EC2764" w:rsidRDefault="00760E8A" w:rsidP="008B6EF7">
      <w:pPr>
        <w:spacing w:line="240" w:lineRule="auto"/>
        <w:rPr>
          <w:rFonts w:ascii="Times New Roman" w:hAnsi="Times New Roman" w:cs="Times New Roman"/>
        </w:rPr>
      </w:pPr>
      <w:r w:rsidRPr="00EC2764">
        <w:rPr>
          <w:rFonts w:ascii="Times New Roman" w:hAnsi="Times New Roman" w:cs="Times New Roman"/>
        </w:rPr>
        <w:t>Adapting to change and risk during a project is always difficult. This is because it is hard to foresee problems that may arise. For example, a project may be based around a certain approa</w:t>
      </w:r>
      <w:r w:rsidR="00262904" w:rsidRPr="00EC2764">
        <w:rPr>
          <w:rFonts w:ascii="Times New Roman" w:hAnsi="Times New Roman" w:cs="Times New Roman"/>
        </w:rPr>
        <w:t xml:space="preserve">ch. If the approach fails, the project could collapse leading to a waste of resources. Project collapse happens very often and is often why new projects can struggle to gain momentum during </w:t>
      </w:r>
      <w:r w:rsidR="006B272A" w:rsidRPr="00EC2764">
        <w:rPr>
          <w:rFonts w:ascii="Times New Roman" w:hAnsi="Times New Roman" w:cs="Times New Roman"/>
        </w:rPr>
        <w:t xml:space="preserve">the </w:t>
      </w:r>
      <w:r w:rsidR="00262904" w:rsidRPr="00EC2764">
        <w:rPr>
          <w:rFonts w:ascii="Times New Roman" w:hAnsi="Times New Roman" w:cs="Times New Roman"/>
        </w:rPr>
        <w:t>early stages.</w:t>
      </w:r>
    </w:p>
    <w:p w14:paraId="67D6872F" w14:textId="1E564F52" w:rsidR="000653A0" w:rsidRPr="00EC2764" w:rsidRDefault="00E70778" w:rsidP="008B6EF7">
      <w:pPr>
        <w:spacing w:line="240" w:lineRule="auto"/>
        <w:rPr>
          <w:rFonts w:ascii="Times New Roman" w:hAnsi="Times New Roman" w:cs="Times New Roman"/>
        </w:rPr>
      </w:pPr>
      <w:r w:rsidRPr="00EC2764">
        <w:rPr>
          <w:rFonts w:ascii="Times New Roman" w:hAnsi="Times New Roman" w:cs="Times New Roman"/>
        </w:rPr>
        <w:t>At several points during the project, I had to change the approach to a problem I was having. This is difficult to implement but often required in large projects. Time is often lost as the previous approach may be completely shelved and not used again</w:t>
      </w:r>
      <w:r w:rsidR="00D01798" w:rsidRPr="00EC2764">
        <w:rPr>
          <w:rFonts w:ascii="Times New Roman" w:hAnsi="Times New Roman" w:cs="Times New Roman"/>
        </w:rPr>
        <w:t xml:space="preserve"> hence a waste of man</w:t>
      </w:r>
      <w:r w:rsidR="006B272A" w:rsidRPr="00EC2764">
        <w:rPr>
          <w:rFonts w:ascii="Times New Roman" w:hAnsi="Times New Roman" w:cs="Times New Roman"/>
        </w:rPr>
        <w:t>-</w:t>
      </w:r>
      <w:r w:rsidR="00D01798" w:rsidRPr="00EC2764">
        <w:rPr>
          <w:rFonts w:ascii="Times New Roman" w:hAnsi="Times New Roman" w:cs="Times New Roman"/>
        </w:rPr>
        <w:t>hours</w:t>
      </w:r>
      <w:r w:rsidRPr="00EC2764">
        <w:rPr>
          <w:rFonts w:ascii="Times New Roman" w:hAnsi="Times New Roman" w:cs="Times New Roman"/>
        </w:rPr>
        <w:t xml:space="preserve">. During the early stages of the project, the original goal was to use a Convolutional neural network to classify </w:t>
      </w:r>
      <w:r w:rsidR="00D01798" w:rsidRPr="00EC2764">
        <w:rPr>
          <w:rFonts w:ascii="Times New Roman" w:hAnsi="Times New Roman" w:cs="Times New Roman"/>
        </w:rPr>
        <w:t>aircraft and ground images. However, I quickly discovered that the data set required for accurate training of a CNN would be much la</w:t>
      </w:r>
      <w:r w:rsidR="00262904" w:rsidRPr="00EC2764">
        <w:rPr>
          <w:rFonts w:ascii="Times New Roman" w:hAnsi="Times New Roman" w:cs="Times New Roman"/>
        </w:rPr>
        <w:t xml:space="preserve">rger than the data </w:t>
      </w:r>
      <w:r w:rsidR="00262904" w:rsidRPr="00EC2764">
        <w:rPr>
          <w:rFonts w:ascii="Times New Roman" w:hAnsi="Times New Roman" w:cs="Times New Roman"/>
        </w:rPr>
        <w:lastRenderedPageBreak/>
        <w:t>required for accurate training of an</w:t>
      </w:r>
      <w:r w:rsidR="00D01798" w:rsidRPr="00EC2764">
        <w:rPr>
          <w:rFonts w:ascii="Times New Roman" w:hAnsi="Times New Roman" w:cs="Times New Roman"/>
        </w:rPr>
        <w:t xml:space="preserve"> SVM. The switch was </w:t>
      </w:r>
      <w:r w:rsidR="00262904" w:rsidRPr="00EC2764">
        <w:rPr>
          <w:rFonts w:ascii="Times New Roman" w:hAnsi="Times New Roman" w:cs="Times New Roman"/>
        </w:rPr>
        <w:t>a difficult d</w:t>
      </w:r>
      <w:r w:rsidR="00D01798" w:rsidRPr="00EC2764">
        <w:rPr>
          <w:rFonts w:ascii="Times New Roman" w:hAnsi="Times New Roman" w:cs="Times New Roman"/>
        </w:rPr>
        <w:t xml:space="preserve">ecision to make </w:t>
      </w:r>
      <w:r w:rsidR="00262904" w:rsidRPr="00EC2764">
        <w:rPr>
          <w:rFonts w:ascii="Times New Roman" w:hAnsi="Times New Roman" w:cs="Times New Roman"/>
        </w:rPr>
        <w:t xml:space="preserve">but the </w:t>
      </w:r>
      <w:r w:rsidR="00AE47E2" w:rsidRPr="00EC2764">
        <w:rPr>
          <w:rFonts w:ascii="Times New Roman" w:hAnsi="Times New Roman" w:cs="Times New Roman"/>
        </w:rPr>
        <w:t>consensus</w:t>
      </w:r>
      <w:r w:rsidR="00262904" w:rsidRPr="00EC2764">
        <w:rPr>
          <w:rFonts w:ascii="Times New Roman" w:hAnsi="Times New Roman" w:cs="Times New Roman"/>
        </w:rPr>
        <w:t xml:space="preserve"> wa</w:t>
      </w:r>
      <w:r w:rsidR="00D01798" w:rsidRPr="00EC2764">
        <w:rPr>
          <w:rFonts w:ascii="Times New Roman" w:hAnsi="Times New Roman" w:cs="Times New Roman"/>
        </w:rPr>
        <w:t xml:space="preserve">s the time required to create the data set </w:t>
      </w:r>
      <w:r w:rsidR="00760E8A" w:rsidRPr="00EC2764">
        <w:rPr>
          <w:rFonts w:ascii="Times New Roman" w:hAnsi="Times New Roman" w:cs="Times New Roman"/>
        </w:rPr>
        <w:t xml:space="preserve">for a CNN would hinder the progress of the project. </w:t>
      </w:r>
      <w:r w:rsidR="00262904" w:rsidRPr="00EC2764">
        <w:rPr>
          <w:rFonts w:ascii="Times New Roman" w:hAnsi="Times New Roman" w:cs="Times New Roman"/>
        </w:rPr>
        <w:t>The risk associated with the change was high as I would need to carry out new research on the project.</w:t>
      </w:r>
      <w:r w:rsidR="000653A0" w:rsidRPr="00EC2764">
        <w:rPr>
          <w:rFonts w:ascii="Times New Roman" w:hAnsi="Times New Roman" w:cs="Times New Roman"/>
        </w:rPr>
        <w:tab/>
      </w:r>
    </w:p>
    <w:p w14:paraId="16565A9C" w14:textId="4CC493CA" w:rsidR="009E60F2" w:rsidRPr="00EC2764" w:rsidRDefault="009E60F2" w:rsidP="008B6EF7">
      <w:pPr>
        <w:spacing w:line="240" w:lineRule="auto"/>
        <w:rPr>
          <w:rFonts w:ascii="Times New Roman" w:hAnsi="Times New Roman" w:cs="Times New Roman"/>
        </w:rPr>
      </w:pPr>
      <w:r w:rsidRPr="00EC2764">
        <w:rPr>
          <w:rFonts w:ascii="Times New Roman" w:hAnsi="Times New Roman" w:cs="Times New Roman"/>
        </w:rPr>
        <w:t>As this project used external libraries, there is always a danger that a new version of the library could become available</w:t>
      </w:r>
      <w:r w:rsidR="00CD4410" w:rsidRPr="00EC2764">
        <w:rPr>
          <w:rFonts w:ascii="Times New Roman" w:hAnsi="Times New Roman" w:cs="Times New Roman"/>
        </w:rPr>
        <w:t>. When a new version of a library becomes available, there is always a risk that the updated version may be</w:t>
      </w:r>
      <w:r w:rsidRPr="00EC2764">
        <w:rPr>
          <w:rFonts w:ascii="Times New Roman" w:hAnsi="Times New Roman" w:cs="Times New Roman"/>
        </w:rPr>
        <w:t xml:space="preserve"> incompatible with the current software through the deprec</w:t>
      </w:r>
      <w:r w:rsidR="00CD4410" w:rsidRPr="00EC2764">
        <w:rPr>
          <w:rFonts w:ascii="Times New Roman" w:hAnsi="Times New Roman" w:cs="Times New Roman"/>
        </w:rPr>
        <w:t>ation and addition of methods and classes. This risk can be minimalised through monitoring of releases and specifying which version of the given library to be used in the requirements.bat file. This ensures the software can continue to function as anticipated.</w:t>
      </w:r>
    </w:p>
    <w:p w14:paraId="47E75853" w14:textId="73067C6E" w:rsidR="000653A0" w:rsidRPr="00EC2764" w:rsidRDefault="00CA53A0" w:rsidP="008B6EF7">
      <w:pPr>
        <w:pStyle w:val="Heading2"/>
        <w:spacing w:line="240" w:lineRule="auto"/>
        <w:rPr>
          <w:rFonts w:ascii="Times New Roman" w:hAnsi="Times New Roman" w:cs="Times New Roman"/>
        </w:rPr>
      </w:pPr>
      <w:bookmarkStart w:id="127" w:name="_Toc7133859"/>
      <w:r w:rsidRPr="00EC2764">
        <w:rPr>
          <w:rFonts w:ascii="Times New Roman" w:hAnsi="Times New Roman" w:cs="Times New Roman"/>
        </w:rPr>
        <w:t>3.10</w:t>
      </w:r>
      <w:r w:rsidR="001B31BB" w:rsidRPr="00EC2764">
        <w:rPr>
          <w:rFonts w:ascii="Times New Roman" w:hAnsi="Times New Roman" w:cs="Times New Roman"/>
        </w:rPr>
        <w:t xml:space="preserve"> </w:t>
      </w:r>
      <w:r w:rsidR="000653A0" w:rsidRPr="00EC2764">
        <w:rPr>
          <w:rFonts w:ascii="Times New Roman" w:hAnsi="Times New Roman" w:cs="Times New Roman"/>
        </w:rPr>
        <w:t>Performance</w:t>
      </w:r>
      <w:bookmarkEnd w:id="127"/>
    </w:p>
    <w:p w14:paraId="4C7B0BF6" w14:textId="3BF95AD4" w:rsidR="0041273C" w:rsidRPr="00EC2764" w:rsidRDefault="002D3C33" w:rsidP="008B6EF7">
      <w:pPr>
        <w:spacing w:line="240" w:lineRule="auto"/>
        <w:rPr>
          <w:rFonts w:ascii="Times New Roman" w:hAnsi="Times New Roman" w:cs="Times New Roman"/>
        </w:rPr>
      </w:pPr>
      <w:r w:rsidRPr="00EC2764">
        <w:rPr>
          <w:rFonts w:ascii="Times New Roman" w:hAnsi="Times New Roman" w:cs="Times New Roman"/>
        </w:rPr>
        <w:t xml:space="preserve">Overall, I feel I performed well during this project. </w:t>
      </w:r>
      <w:r w:rsidR="00DD2A8D" w:rsidRPr="00EC2764">
        <w:rPr>
          <w:rFonts w:ascii="Times New Roman" w:hAnsi="Times New Roman" w:cs="Times New Roman"/>
        </w:rPr>
        <w:t xml:space="preserve">I managed my time effectively, balanced my learning and deadlines from other modules and kept the project alive. </w:t>
      </w:r>
      <w:r w:rsidRPr="00EC2764">
        <w:rPr>
          <w:rFonts w:ascii="Times New Roman" w:hAnsi="Times New Roman" w:cs="Times New Roman"/>
        </w:rPr>
        <w:t xml:space="preserve">The only part that has let me down so far is </w:t>
      </w:r>
      <w:r w:rsidR="006B272A" w:rsidRPr="00EC2764">
        <w:rPr>
          <w:rFonts w:ascii="Times New Roman" w:hAnsi="Times New Roman" w:cs="Times New Roman"/>
        </w:rPr>
        <w:t xml:space="preserve">the </w:t>
      </w:r>
      <w:r w:rsidRPr="00EC2764">
        <w:rPr>
          <w:rFonts w:ascii="Times New Roman" w:hAnsi="Times New Roman" w:cs="Times New Roman"/>
        </w:rPr>
        <w:t xml:space="preserve">quality of research. The first few weeks of development were wasted as the approach I had research was deemed inappropriate to the given solution and timeframe. I started the project using the wrong ML model. This was a quick and easy </w:t>
      </w:r>
      <w:r w:rsidR="00C5322A" w:rsidRPr="00EC2764">
        <w:rPr>
          <w:rFonts w:ascii="Times New Roman" w:hAnsi="Times New Roman" w:cs="Times New Roman"/>
        </w:rPr>
        <w:t>fix,</w:t>
      </w:r>
      <w:r w:rsidRPr="00EC2764">
        <w:rPr>
          <w:rFonts w:ascii="Times New Roman" w:hAnsi="Times New Roman" w:cs="Times New Roman"/>
        </w:rPr>
        <w:t xml:space="preserve"> however, could have been easily avoided by </w:t>
      </w:r>
      <w:r w:rsidR="006B272A" w:rsidRPr="00EC2764">
        <w:rPr>
          <w:rFonts w:ascii="Times New Roman" w:hAnsi="Times New Roman" w:cs="Times New Roman"/>
        </w:rPr>
        <w:t xml:space="preserve">an </w:t>
      </w:r>
      <w:r w:rsidRPr="00EC2764">
        <w:rPr>
          <w:rFonts w:ascii="Times New Roman" w:hAnsi="Times New Roman" w:cs="Times New Roman"/>
        </w:rPr>
        <w:t>i</w:t>
      </w:r>
      <w:r w:rsidR="00E61041" w:rsidRPr="00EC2764">
        <w:rPr>
          <w:rFonts w:ascii="Times New Roman" w:hAnsi="Times New Roman" w:cs="Times New Roman"/>
        </w:rPr>
        <w:t xml:space="preserve">n-depth research of CNN’s. </w:t>
      </w:r>
      <w:r w:rsidR="00C70A13" w:rsidRPr="00EC2764">
        <w:rPr>
          <w:rFonts w:ascii="Times New Roman" w:hAnsi="Times New Roman" w:cs="Times New Roman"/>
        </w:rPr>
        <w:t>The extra research required by the change was additional work th</w:t>
      </w:r>
      <w:r w:rsidR="00CD4410" w:rsidRPr="00EC2764">
        <w:rPr>
          <w:rFonts w:ascii="Times New Roman" w:hAnsi="Times New Roman" w:cs="Times New Roman"/>
        </w:rPr>
        <w:t>at I didn’t want to worry about and could have been undertaken at the research stage.</w:t>
      </w:r>
    </w:p>
    <w:p w14:paraId="2FA1AD56" w14:textId="641D6800" w:rsidR="00CD4410" w:rsidRPr="00EC2764" w:rsidRDefault="00CD4410" w:rsidP="008B6EF7">
      <w:pPr>
        <w:spacing w:line="240" w:lineRule="auto"/>
        <w:rPr>
          <w:rFonts w:ascii="Times New Roman" w:hAnsi="Times New Roman" w:cs="Times New Roman"/>
        </w:rPr>
      </w:pPr>
      <w:r w:rsidRPr="00EC2764">
        <w:rPr>
          <w:rFonts w:ascii="Times New Roman" w:hAnsi="Times New Roman" w:cs="Times New Roman"/>
        </w:rPr>
        <w:t xml:space="preserve">My personal achievement during this project was the development of a highly accurate standalone classification process and the development of large image search. Although the large image search shows lower accuracy scores of around 50-60%, to develop a program that detects aircraft in the given surroundings is a difficult task to undertake. </w:t>
      </w:r>
    </w:p>
    <w:p w14:paraId="76283564" w14:textId="1D854445" w:rsidR="00E70778" w:rsidRPr="00EC2764" w:rsidRDefault="00CA53A0" w:rsidP="008B6EF7">
      <w:pPr>
        <w:pStyle w:val="Heading2"/>
        <w:spacing w:line="240" w:lineRule="auto"/>
        <w:rPr>
          <w:rFonts w:ascii="Times New Roman" w:hAnsi="Times New Roman" w:cs="Times New Roman"/>
        </w:rPr>
      </w:pPr>
      <w:bookmarkStart w:id="128" w:name="_Toc7133860"/>
      <w:r w:rsidRPr="00EC2764">
        <w:rPr>
          <w:rFonts w:ascii="Times New Roman" w:hAnsi="Times New Roman" w:cs="Times New Roman"/>
        </w:rPr>
        <w:t>3.11</w:t>
      </w:r>
      <w:r w:rsidR="001B31BB" w:rsidRPr="00EC2764">
        <w:rPr>
          <w:rFonts w:ascii="Times New Roman" w:hAnsi="Times New Roman" w:cs="Times New Roman"/>
        </w:rPr>
        <w:t xml:space="preserve"> </w:t>
      </w:r>
      <w:r w:rsidR="000653A0" w:rsidRPr="00EC2764">
        <w:rPr>
          <w:rFonts w:ascii="Times New Roman" w:hAnsi="Times New Roman" w:cs="Times New Roman"/>
        </w:rPr>
        <w:t>What have I learnt?</w:t>
      </w:r>
      <w:bookmarkEnd w:id="128"/>
    </w:p>
    <w:p w14:paraId="43A9F5CA" w14:textId="170CD8F9" w:rsidR="00375FF1" w:rsidRPr="00EC2764" w:rsidRDefault="00262904" w:rsidP="008B6EF7">
      <w:pPr>
        <w:spacing w:line="240" w:lineRule="auto"/>
        <w:rPr>
          <w:rFonts w:ascii="Times New Roman" w:hAnsi="Times New Roman" w:cs="Times New Roman"/>
        </w:rPr>
      </w:pPr>
      <w:r w:rsidRPr="00EC2764">
        <w:rPr>
          <w:rFonts w:ascii="Times New Roman" w:hAnsi="Times New Roman" w:cs="Times New Roman"/>
        </w:rPr>
        <w:t>During this project, I have learnt the importance of project management</w:t>
      </w:r>
      <w:r w:rsidR="00375FF1" w:rsidRPr="00EC2764">
        <w:rPr>
          <w:rFonts w:ascii="Times New Roman" w:hAnsi="Times New Roman" w:cs="Times New Roman"/>
        </w:rPr>
        <w:t xml:space="preserve"> and gained an understanding of why large projects need to be managed effectively. The use of CSEE Jira really enabled me to track issues and look at my overall progress. It allowed me to identify issues within the way I work through the use of its analytic tools. I discovered I was </w:t>
      </w:r>
      <w:r w:rsidR="00FA41D6" w:rsidRPr="00EC2764">
        <w:rPr>
          <w:rFonts w:ascii="Times New Roman" w:hAnsi="Times New Roman" w:cs="Times New Roman"/>
        </w:rPr>
        <w:t>spending too much time on solving</w:t>
      </w:r>
      <w:r w:rsidR="00375FF1" w:rsidRPr="00EC2764">
        <w:rPr>
          <w:rFonts w:ascii="Times New Roman" w:hAnsi="Times New Roman" w:cs="Times New Roman"/>
        </w:rPr>
        <w:t xml:space="preserve"> small issues that really had no real impact on the overall project or that weren’t part of the project objectives. For example, </w:t>
      </w:r>
      <w:r w:rsidR="006B272A" w:rsidRPr="00EC2764">
        <w:rPr>
          <w:rFonts w:ascii="Times New Roman" w:hAnsi="Times New Roman" w:cs="Times New Roman"/>
        </w:rPr>
        <w:t xml:space="preserve">the </w:t>
      </w:r>
      <w:r w:rsidR="00375FF1" w:rsidRPr="00EC2764">
        <w:rPr>
          <w:rFonts w:ascii="Times New Roman" w:hAnsi="Times New Roman" w:cs="Times New Roman"/>
        </w:rPr>
        <w:t>development of a GUI that looks nice was a smaller priority than the overall objective of identifying aircraft</w:t>
      </w:r>
      <w:r w:rsidR="006B272A" w:rsidRPr="00EC2764">
        <w:rPr>
          <w:rFonts w:ascii="Times New Roman" w:hAnsi="Times New Roman" w:cs="Times New Roman"/>
        </w:rPr>
        <w:t>. H</w:t>
      </w:r>
      <w:r w:rsidR="00375FF1" w:rsidRPr="00EC2764">
        <w:rPr>
          <w:rFonts w:ascii="Times New Roman" w:hAnsi="Times New Roman" w:cs="Times New Roman"/>
        </w:rPr>
        <w:t xml:space="preserve">owever, I spent more time than I should have </w:t>
      </w:r>
      <w:r w:rsidR="006B272A" w:rsidRPr="00EC2764">
        <w:rPr>
          <w:rFonts w:ascii="Times New Roman" w:hAnsi="Times New Roman" w:cs="Times New Roman"/>
        </w:rPr>
        <w:t>to attempt</w:t>
      </w:r>
      <w:r w:rsidR="00375FF1" w:rsidRPr="00EC2764">
        <w:rPr>
          <w:rFonts w:ascii="Times New Roman" w:hAnsi="Times New Roman" w:cs="Times New Roman"/>
        </w:rPr>
        <w:t xml:space="preserve"> to perfect it when there were underlying issues with the classification. This issue links closely to time management as I now understand how important it is to prioritise tasks in order of importance to the MVP and </w:t>
      </w:r>
      <w:r w:rsidR="008B739D" w:rsidRPr="00EC2764">
        <w:rPr>
          <w:rFonts w:ascii="Times New Roman" w:hAnsi="Times New Roman" w:cs="Times New Roman"/>
        </w:rPr>
        <w:t xml:space="preserve">overall project objectives. </w:t>
      </w:r>
    </w:p>
    <w:p w14:paraId="2871BEE6" w14:textId="59B1807D" w:rsidR="000653A0" w:rsidRPr="00EC2764" w:rsidRDefault="008B739D" w:rsidP="008B6EF7">
      <w:pPr>
        <w:spacing w:line="240" w:lineRule="auto"/>
        <w:rPr>
          <w:rFonts w:ascii="Times New Roman" w:hAnsi="Times New Roman" w:cs="Times New Roman"/>
        </w:rPr>
      </w:pPr>
      <w:r w:rsidRPr="00EC2764">
        <w:rPr>
          <w:rFonts w:ascii="Times New Roman" w:hAnsi="Times New Roman" w:cs="Times New Roman"/>
        </w:rPr>
        <w:t>I have discovered how important the quality of research for a new project can be. If the research is of a poor standard, the project may fail as it may begin using th</w:t>
      </w:r>
      <w:r w:rsidR="0041273C" w:rsidRPr="00EC2764">
        <w:rPr>
          <w:rFonts w:ascii="Times New Roman" w:hAnsi="Times New Roman" w:cs="Times New Roman"/>
        </w:rPr>
        <w:t xml:space="preserve">e wrong methods or working towards unachievable objectives. Poor research can lead to project collapse as the product may not even be required in the current market. </w:t>
      </w:r>
      <w:r w:rsidR="00FA41D6" w:rsidRPr="00EC2764">
        <w:rPr>
          <w:rFonts w:ascii="Times New Roman" w:hAnsi="Times New Roman" w:cs="Times New Roman"/>
        </w:rPr>
        <w:t>The importance of communication with my supervisor(s) is a skill that I have improved greatly. Getting my objectives, progress and issues encountered during the project across w</w:t>
      </w:r>
      <w:r w:rsidR="006B272A" w:rsidRPr="00EC2764">
        <w:rPr>
          <w:rFonts w:ascii="Times New Roman" w:hAnsi="Times New Roman" w:cs="Times New Roman"/>
        </w:rPr>
        <w:t>ere</w:t>
      </w:r>
      <w:r w:rsidR="00FA41D6" w:rsidRPr="00EC2764">
        <w:rPr>
          <w:rFonts w:ascii="Times New Roman" w:hAnsi="Times New Roman" w:cs="Times New Roman"/>
        </w:rPr>
        <w:t xml:space="preserve"> difficult for me t</w:t>
      </w:r>
      <w:r w:rsidR="006B272A" w:rsidRPr="00EC2764">
        <w:rPr>
          <w:rFonts w:ascii="Times New Roman" w:hAnsi="Times New Roman" w:cs="Times New Roman"/>
        </w:rPr>
        <w:t>o</w:t>
      </w:r>
      <w:r w:rsidR="00FA41D6" w:rsidRPr="00EC2764">
        <w:rPr>
          <w:rFonts w:ascii="Times New Roman" w:hAnsi="Times New Roman" w:cs="Times New Roman"/>
        </w:rPr>
        <w:t>o. This highlights the importance of documenting technical achievement, issues and solutions.</w:t>
      </w:r>
      <w:r w:rsidR="00741E6B" w:rsidRPr="00EC2764">
        <w:rPr>
          <w:rFonts w:ascii="Times New Roman" w:hAnsi="Times New Roman" w:cs="Times New Roman"/>
        </w:rPr>
        <w:t xml:space="preserve"> </w:t>
      </w:r>
      <w:r w:rsidR="000653A0" w:rsidRPr="00EC2764">
        <w:rPr>
          <w:rFonts w:ascii="Times New Roman" w:hAnsi="Times New Roman" w:cs="Times New Roman"/>
        </w:rPr>
        <w:br w:type="page"/>
      </w:r>
    </w:p>
    <w:p w14:paraId="134E47B0" w14:textId="36A170A0" w:rsidR="00CA53A0" w:rsidRPr="00EC2764" w:rsidRDefault="00CA53A0" w:rsidP="00CA53A0">
      <w:pPr>
        <w:pStyle w:val="Heading1"/>
        <w:spacing w:line="240" w:lineRule="auto"/>
        <w:rPr>
          <w:rFonts w:ascii="Times New Roman" w:hAnsi="Times New Roman" w:cs="Times New Roman"/>
        </w:rPr>
      </w:pPr>
      <w:bookmarkStart w:id="129" w:name="_Toc7133861"/>
      <w:r w:rsidRPr="00EC2764">
        <w:rPr>
          <w:rFonts w:ascii="Times New Roman" w:hAnsi="Times New Roman" w:cs="Times New Roman"/>
        </w:rPr>
        <w:t>4. Le</w:t>
      </w:r>
      <w:r w:rsidRPr="00EC2764">
        <w:rPr>
          <w:rFonts w:ascii="Times New Roman" w:hAnsi="Times New Roman" w:cs="Times New Roman"/>
        </w:rPr>
        <w:lastRenderedPageBreak/>
        <w:t>gal, ethics and sustainability</w:t>
      </w:r>
      <w:bookmarkEnd w:id="129"/>
    </w:p>
    <w:p w14:paraId="3D20DA11" w14:textId="04CB6145" w:rsidR="00CA53A0" w:rsidRPr="00EC2764" w:rsidRDefault="00CA53A0" w:rsidP="00CA53A0">
      <w:pPr>
        <w:pStyle w:val="Heading2"/>
        <w:spacing w:line="240" w:lineRule="auto"/>
        <w:rPr>
          <w:rFonts w:ascii="Times New Roman" w:hAnsi="Times New Roman" w:cs="Times New Roman"/>
        </w:rPr>
      </w:pPr>
      <w:bookmarkStart w:id="130" w:name="_Toc7133862"/>
      <w:r w:rsidRPr="00EC2764">
        <w:rPr>
          <w:rFonts w:ascii="Times New Roman" w:hAnsi="Times New Roman" w:cs="Times New Roman"/>
        </w:rPr>
        <w:t>4.1 Sustainability</w:t>
      </w:r>
      <w:bookmarkEnd w:id="130"/>
    </w:p>
    <w:p w14:paraId="305AA1AF" w14:textId="77777777" w:rsidR="00CA53A0" w:rsidRPr="00EC2764" w:rsidRDefault="00CA53A0" w:rsidP="00CA53A0">
      <w:pPr>
        <w:spacing w:line="240" w:lineRule="auto"/>
        <w:rPr>
          <w:rFonts w:ascii="Times New Roman" w:hAnsi="Times New Roman" w:cs="Times New Roman"/>
        </w:rPr>
      </w:pPr>
      <w:r w:rsidRPr="00EC2764">
        <w:rPr>
          <w:rFonts w:ascii="Times New Roman" w:hAnsi="Times New Roman" w:cs="Times New Roman"/>
        </w:rPr>
        <w:t>Sustainability of software defines how software may be available in the future and the impact it will have and how it can be updated and adapted to meet newer needs. The software I have produced can be adapted to classify different data and theoretically an unlimited number of classes. This means that differentiating the data set allows the software to classify completely different material.  This allows the needs of the software to adapt to change. The software can also create new decision boundaries to classify new data. The program is runnable on the majority of operating systems.</w:t>
      </w:r>
    </w:p>
    <w:p w14:paraId="1FF97272" w14:textId="0F460FCB" w:rsidR="00CA53A0" w:rsidRPr="00EC2764" w:rsidRDefault="00CA53A0" w:rsidP="00CA53A0">
      <w:pPr>
        <w:pStyle w:val="Heading2"/>
        <w:spacing w:line="240" w:lineRule="auto"/>
        <w:rPr>
          <w:rFonts w:ascii="Times New Roman" w:hAnsi="Times New Roman" w:cs="Times New Roman"/>
        </w:rPr>
      </w:pPr>
      <w:bookmarkStart w:id="131" w:name="_Toc7133863"/>
      <w:r w:rsidRPr="00EC2764">
        <w:rPr>
          <w:rFonts w:ascii="Times New Roman" w:hAnsi="Times New Roman" w:cs="Times New Roman"/>
        </w:rPr>
        <w:t>4.2 Legal</w:t>
      </w:r>
      <w:bookmarkEnd w:id="131"/>
    </w:p>
    <w:p w14:paraId="3FA837E9" w14:textId="77777777" w:rsidR="00CA53A0" w:rsidRPr="00EC2764" w:rsidRDefault="00CA53A0" w:rsidP="00CA53A0">
      <w:pPr>
        <w:spacing w:line="240" w:lineRule="auto"/>
        <w:rPr>
          <w:rFonts w:ascii="Times New Roman" w:hAnsi="Times New Roman" w:cs="Times New Roman"/>
        </w:rPr>
      </w:pPr>
      <w:r w:rsidRPr="00EC2764">
        <w:rPr>
          <w:rFonts w:ascii="Times New Roman" w:hAnsi="Times New Roman" w:cs="Times New Roman"/>
        </w:rPr>
        <w:t>As computer vision and machine learning are such new topics, the legal issues surrounding the two subjects are unclear at best. This raises issues itself as the government is struggling to define laws at the speed that technology is being developed at. This means at times certain technology is ungoverned causing an array of issues. The most recent technological development that has been widely discussed is the introduction of driverless cars to society. The government scrambled to develop laws that govern the use of this technology and is still a topic of discussion to this date. People have asked who is responsible for the result of an ML error in a driverless car; the driver or the software?</w:t>
      </w:r>
    </w:p>
    <w:p w14:paraId="3375BDD6" w14:textId="77777777" w:rsidR="00CA53A0" w:rsidRPr="00EC2764" w:rsidRDefault="00CA53A0" w:rsidP="00CA53A0">
      <w:pPr>
        <w:spacing w:line="240" w:lineRule="auto"/>
        <w:rPr>
          <w:rFonts w:ascii="Times New Roman" w:hAnsi="Times New Roman" w:cs="Times New Roman"/>
        </w:rPr>
      </w:pPr>
      <w:r w:rsidRPr="00EC2764">
        <w:rPr>
          <w:rFonts w:ascii="Times New Roman" w:hAnsi="Times New Roman" w:cs="Times New Roman"/>
        </w:rPr>
        <w:t>There are specific laws that disallow the use of image capture equipment from being used in specific environments. However, there are no clear rules about the processing of that data if no one’s property is featured in the data.</w:t>
      </w:r>
    </w:p>
    <w:p w14:paraId="47008C90" w14:textId="48B36346" w:rsidR="00CA53A0" w:rsidRPr="00EC2764" w:rsidRDefault="00CA53A0" w:rsidP="00CA53A0">
      <w:pPr>
        <w:pStyle w:val="Heading2"/>
        <w:spacing w:line="240" w:lineRule="auto"/>
        <w:rPr>
          <w:rFonts w:ascii="Times New Roman" w:hAnsi="Times New Roman" w:cs="Times New Roman"/>
        </w:rPr>
      </w:pPr>
      <w:bookmarkStart w:id="132" w:name="_Toc7133864"/>
      <w:r w:rsidRPr="00EC2764">
        <w:rPr>
          <w:rFonts w:ascii="Times New Roman" w:hAnsi="Times New Roman" w:cs="Times New Roman"/>
        </w:rPr>
        <w:t>4.3 Ethical</w:t>
      </w:r>
      <w:bookmarkEnd w:id="132"/>
    </w:p>
    <w:p w14:paraId="7B1D57A3" w14:textId="77777777" w:rsidR="00CA53A0" w:rsidRPr="00EC2764" w:rsidRDefault="00CA53A0" w:rsidP="00CA53A0">
      <w:pPr>
        <w:spacing w:line="240" w:lineRule="auto"/>
        <w:rPr>
          <w:rFonts w:ascii="Times New Roman" w:hAnsi="Times New Roman" w:cs="Times New Roman"/>
        </w:rPr>
      </w:pPr>
      <w:r w:rsidRPr="00EC2764">
        <w:rPr>
          <w:rFonts w:ascii="Times New Roman" w:hAnsi="Times New Roman" w:cs="Times New Roman"/>
        </w:rPr>
        <w:t xml:space="preserve">Many people are scared by the fact that technology is becoming ever more intelligent. Machine learning is a relatively new concept and very little insight is provided to the general population. This stunts the growth of ML development. There are no new ethical issues surrounding my project as the data I have used for the classification process is already available online. This means the ethical issues surrounding my project are inherited from Google (the data source) as the storage of satellite imagery is believed to be a breach of personal privacy. However, the imagery I have used are of public airports meaning no private property, i.e. Houses or private grounds/ airstrips are included in the data set. This means no privacy rules are being breached. </w:t>
      </w:r>
    </w:p>
    <w:p w14:paraId="2FB7F490" w14:textId="4DC72394" w:rsidR="00CA53A0" w:rsidRPr="00EC2764" w:rsidRDefault="00CA53A0" w:rsidP="00CA53A0">
      <w:pPr>
        <w:pStyle w:val="Heading2"/>
        <w:spacing w:line="240" w:lineRule="auto"/>
        <w:rPr>
          <w:rFonts w:ascii="Times New Roman" w:hAnsi="Times New Roman" w:cs="Times New Roman"/>
        </w:rPr>
      </w:pPr>
      <w:bookmarkStart w:id="133" w:name="_Toc7133865"/>
      <w:r w:rsidRPr="00EC2764">
        <w:rPr>
          <w:rFonts w:ascii="Times New Roman" w:hAnsi="Times New Roman" w:cs="Times New Roman"/>
        </w:rPr>
        <w:t>4.4 Intellectual property</w:t>
      </w:r>
      <w:bookmarkEnd w:id="133"/>
    </w:p>
    <w:p w14:paraId="3F2E04F7" w14:textId="77777777" w:rsidR="00CA53A0" w:rsidRPr="00EC2764" w:rsidRDefault="00CA53A0" w:rsidP="00CA53A0">
      <w:pPr>
        <w:spacing w:line="240" w:lineRule="auto"/>
        <w:rPr>
          <w:rFonts w:ascii="Times New Roman" w:hAnsi="Times New Roman" w:cs="Times New Roman"/>
        </w:rPr>
      </w:pPr>
      <w:r w:rsidRPr="00EC2764">
        <w:rPr>
          <w:rFonts w:ascii="Times New Roman" w:hAnsi="Times New Roman" w:cs="Times New Roman"/>
        </w:rPr>
        <w:t>Intellectual property is the system that aims to allow peoples creations to earn them recognition and financial benefit. It is supported by law through copyright, patents and trademarks. This allows a person’s creation to be protected from third parties. As I used third-party libraries to develop my project, it raises the issue of who owns the entirety of the program. This is where licensing comes into play. Each library I have incorporated in the final project has an associated license.</w:t>
      </w:r>
    </w:p>
    <w:p w14:paraId="63814A99" w14:textId="77777777" w:rsidR="00CA53A0" w:rsidRPr="00EC2764" w:rsidRDefault="00CA53A0" w:rsidP="00CA53A0">
      <w:pPr>
        <w:spacing w:line="240" w:lineRule="auto"/>
        <w:rPr>
          <w:rFonts w:ascii="Times New Roman" w:hAnsi="Times New Roman" w:cs="Times New Roman"/>
        </w:rPr>
      </w:pPr>
      <w:r w:rsidRPr="00EC2764">
        <w:rPr>
          <w:rFonts w:ascii="Times New Roman" w:hAnsi="Times New Roman" w:cs="Times New Roman"/>
        </w:rPr>
        <w:t xml:space="preserve">The Berkley Software Distribution (BSD) Licence is a permissive license that imposes minimal restrictions on the use and distribution of covered software. Scikit-learn, Scikit-image, Tkinter, OpenCV and Matplotlib are covered by this license. </w:t>
      </w:r>
    </w:p>
    <w:p w14:paraId="7217CBBC" w14:textId="77777777" w:rsidR="00CA53A0" w:rsidRPr="00EC2764" w:rsidRDefault="00CA53A0" w:rsidP="00CA53A0">
      <w:pPr>
        <w:pStyle w:val="HTMLPreformatted"/>
        <w:shd w:val="clear" w:color="auto" w:fill="FCFCFC"/>
        <w:rPr>
          <w:rFonts w:ascii="Times New Roman" w:hAnsi="Times New Roman" w:cs="Times New Roman"/>
          <w:color w:val="404040"/>
          <w:sz w:val="22"/>
          <w:szCs w:val="22"/>
        </w:rPr>
      </w:pPr>
      <w:r w:rsidRPr="00EC2764">
        <w:rPr>
          <w:rFonts w:ascii="Times New Roman" w:hAnsi="Times New Roman" w:cs="Times New Roman"/>
          <w:sz w:val="22"/>
          <w:szCs w:val="22"/>
        </w:rPr>
        <w:t>PIL follows a license similar to an MIT license. An MIT license is also a permissive license that enforces a very limited restriction on reuse, therefore, has excellent licence compatibility. PIL gives permission to use, copy, modify, and distribute.</w:t>
      </w:r>
    </w:p>
    <w:p w14:paraId="15EFEAAE" w14:textId="77777777" w:rsidR="00CA53A0" w:rsidRPr="00EC2764" w:rsidRDefault="00CA53A0" w:rsidP="00CA53A0">
      <w:pPr>
        <w:pStyle w:val="HTMLPreformatted"/>
        <w:shd w:val="clear" w:color="auto" w:fill="FCFCFC"/>
        <w:rPr>
          <w:rFonts w:ascii="Times New Roman" w:hAnsi="Times New Roman" w:cs="Times New Roman"/>
          <w:color w:val="404040"/>
          <w:sz w:val="22"/>
          <w:szCs w:val="22"/>
        </w:rPr>
      </w:pPr>
    </w:p>
    <w:p w14:paraId="300AC099" w14:textId="77777777" w:rsidR="00CA53A0" w:rsidRPr="00EC2764" w:rsidRDefault="00CA53A0" w:rsidP="00CA53A0">
      <w:pPr>
        <w:spacing w:line="240" w:lineRule="auto"/>
        <w:rPr>
          <w:rFonts w:ascii="Times New Roman" w:hAnsi="Times New Roman" w:cs="Times New Roman"/>
        </w:rPr>
      </w:pPr>
      <w:r w:rsidRPr="00EC2764">
        <w:rPr>
          <w:rFonts w:ascii="Times New Roman" w:hAnsi="Times New Roman" w:cs="Times New Roman"/>
        </w:rPr>
        <w:t>Both licences that belong to the software used to allow the near unrestricted use and distribution of their software providing the license agreement is copied and used in the release of the software. This means the software I have created is entirely owned by me in line with external library terms and conditions.</w:t>
      </w:r>
    </w:p>
    <w:p w14:paraId="50F873C9" w14:textId="77777777" w:rsidR="00CA53A0" w:rsidRPr="00EC2764" w:rsidRDefault="00CA53A0">
      <w:pPr>
        <w:rPr>
          <w:rFonts w:ascii="Times New Roman" w:eastAsiaTheme="majorEastAsia" w:hAnsi="Times New Roman" w:cs="Times New Roman"/>
          <w:color w:val="2F5496" w:themeColor="accent1" w:themeShade="BF"/>
          <w:sz w:val="32"/>
          <w:szCs w:val="32"/>
        </w:rPr>
      </w:pPr>
      <w:r w:rsidRPr="00EC2764">
        <w:rPr>
          <w:rFonts w:ascii="Times New Roman" w:hAnsi="Times New Roman" w:cs="Times New Roman"/>
        </w:rPr>
        <w:br w:type="page"/>
      </w:r>
    </w:p>
    <w:p w14:paraId="0F6FE11E" w14:textId="5F917587" w:rsidR="00DD2A8D" w:rsidRPr="00EC2764" w:rsidRDefault="00CA53A0" w:rsidP="00CA53A0">
      <w:pPr>
        <w:pStyle w:val="Heading1"/>
        <w:spacing w:line="240" w:lineRule="auto"/>
        <w:rPr>
          <w:rFonts w:ascii="Times New Roman" w:hAnsi="Times New Roman" w:cs="Times New Roman"/>
        </w:rPr>
      </w:pPr>
      <w:bookmarkStart w:id="134" w:name="_Toc7133866"/>
      <w:r w:rsidRPr="00EC2764">
        <w:rPr>
          <w:rFonts w:ascii="Times New Roman" w:hAnsi="Times New Roman" w:cs="Times New Roman"/>
        </w:rPr>
        <w:t>5. </w:t>
      </w:r>
      <w:r w:rsidR="00BA2C40" w:rsidRPr="00EC2764">
        <w:rPr>
          <w:rFonts w:ascii="Times New Roman" w:hAnsi="Times New Roman" w:cs="Times New Roman"/>
        </w:rPr>
        <w:t>Co</w:t>
      </w:r>
      <w:r w:rsidR="00BA2C40" w:rsidRPr="00EC2764">
        <w:rPr>
          <w:rFonts w:ascii="Times New Roman" w:hAnsi="Times New Roman" w:cs="Times New Roman"/>
        </w:rPr>
        <w:lastRenderedPageBreak/>
        <w:t>nclusion</w:t>
      </w:r>
      <w:bookmarkEnd w:id="134"/>
    </w:p>
    <w:p w14:paraId="04AD8755" w14:textId="7DD0A775" w:rsidR="00EB5FD9" w:rsidRPr="00EC2764" w:rsidRDefault="00EB5FD9" w:rsidP="008B6EF7">
      <w:pPr>
        <w:spacing w:line="240" w:lineRule="auto"/>
        <w:rPr>
          <w:rFonts w:ascii="Times New Roman" w:hAnsi="Times New Roman" w:cs="Times New Roman"/>
        </w:rPr>
      </w:pPr>
      <w:r w:rsidRPr="00EC2764">
        <w:rPr>
          <w:rFonts w:ascii="Times New Roman" w:hAnsi="Times New Roman" w:cs="Times New Roman"/>
        </w:rPr>
        <w:t>Object detection is a highly complex problem that has taken many years to develop to the stage it has reached present</w:t>
      </w:r>
      <w:r w:rsidR="006B272A" w:rsidRPr="00EC2764">
        <w:rPr>
          <w:rFonts w:ascii="Times New Roman" w:hAnsi="Times New Roman" w:cs="Times New Roman"/>
        </w:rPr>
        <w:t>ly</w:t>
      </w:r>
      <w:r w:rsidRPr="00EC2764">
        <w:rPr>
          <w:rFonts w:ascii="Times New Roman" w:hAnsi="Times New Roman" w:cs="Times New Roman"/>
        </w:rPr>
        <w:t>. Th</w:t>
      </w:r>
      <w:r w:rsidR="00B34753" w:rsidRPr="00EC2764">
        <w:rPr>
          <w:rFonts w:ascii="Times New Roman" w:hAnsi="Times New Roman" w:cs="Times New Roman"/>
        </w:rPr>
        <w:t>is project highlighted the co</w:t>
      </w:r>
      <w:r w:rsidR="002E2503" w:rsidRPr="00EC2764">
        <w:rPr>
          <w:rFonts w:ascii="Times New Roman" w:hAnsi="Times New Roman" w:cs="Times New Roman"/>
        </w:rPr>
        <w:t xml:space="preserve">mputational complexity of processing large amounts of data and how systems must be optimised for specific purposes to perform </w:t>
      </w:r>
      <w:r w:rsidR="0021789D" w:rsidRPr="00EC2764">
        <w:rPr>
          <w:rFonts w:ascii="Times New Roman" w:hAnsi="Times New Roman" w:cs="Times New Roman"/>
        </w:rPr>
        <w:t xml:space="preserve">accurately and </w:t>
      </w:r>
      <w:r w:rsidR="002E2503" w:rsidRPr="00EC2764">
        <w:rPr>
          <w:rFonts w:ascii="Times New Roman" w:hAnsi="Times New Roman" w:cs="Times New Roman"/>
        </w:rPr>
        <w:t xml:space="preserve">effectively. </w:t>
      </w:r>
    </w:p>
    <w:p w14:paraId="77332C5D" w14:textId="71C3BB98" w:rsidR="002E2503" w:rsidRPr="00EC2764" w:rsidRDefault="002E2503" w:rsidP="008B6EF7">
      <w:pPr>
        <w:spacing w:line="240" w:lineRule="auto"/>
        <w:rPr>
          <w:rFonts w:ascii="Times New Roman" w:hAnsi="Times New Roman" w:cs="Times New Roman"/>
        </w:rPr>
      </w:pPr>
      <w:r w:rsidRPr="00EC2764">
        <w:rPr>
          <w:rFonts w:ascii="Times New Roman" w:hAnsi="Times New Roman" w:cs="Times New Roman"/>
        </w:rPr>
        <w:t>The development of the aircraft identification system</w:t>
      </w:r>
      <w:r w:rsidR="00E97499" w:rsidRPr="00EC2764">
        <w:rPr>
          <w:rFonts w:ascii="Times New Roman" w:hAnsi="Times New Roman" w:cs="Times New Roman"/>
        </w:rPr>
        <w:t xml:space="preserve"> involved many steps. First the development of a training set. The training </w:t>
      </w:r>
      <w:r w:rsidR="00865DD6" w:rsidRPr="00EC2764">
        <w:rPr>
          <w:rFonts w:ascii="Times New Roman" w:hAnsi="Times New Roman" w:cs="Times New Roman"/>
        </w:rPr>
        <w:t>set defines what the ML model will be classifying. This step was time</w:t>
      </w:r>
      <w:r w:rsidR="006B272A" w:rsidRPr="00EC2764">
        <w:rPr>
          <w:rFonts w:ascii="Times New Roman" w:hAnsi="Times New Roman" w:cs="Times New Roman"/>
        </w:rPr>
        <w:t>-</w:t>
      </w:r>
      <w:r w:rsidR="00865DD6" w:rsidRPr="00EC2764">
        <w:rPr>
          <w:rFonts w:ascii="Times New Roman" w:hAnsi="Times New Roman" w:cs="Times New Roman"/>
        </w:rPr>
        <w:t>consuming as the repeated steps of cropping images from Google Earth was tedious. What to define as aircraft and ground was also a</w:t>
      </w:r>
      <w:r w:rsidR="002C795C" w:rsidRPr="00EC2764">
        <w:rPr>
          <w:rFonts w:ascii="Times New Roman" w:hAnsi="Times New Roman" w:cs="Times New Roman"/>
        </w:rPr>
        <w:t xml:space="preserve"> difficult task to undertake</w:t>
      </w:r>
      <w:r w:rsidR="002B63DC" w:rsidRPr="00EC2764">
        <w:rPr>
          <w:rFonts w:ascii="Times New Roman" w:hAnsi="Times New Roman" w:cs="Times New Roman"/>
        </w:rPr>
        <w:t xml:space="preserve"> as results can only define how accurate the dataset is.</w:t>
      </w:r>
      <w:r w:rsidR="00490408" w:rsidRPr="00EC2764">
        <w:rPr>
          <w:rFonts w:ascii="Times New Roman" w:hAnsi="Times New Roman" w:cs="Times New Roman"/>
        </w:rPr>
        <w:t xml:space="preserve"> There is very little feedback to point me in the correct direction.</w:t>
      </w:r>
      <w:r w:rsidR="005B39B5" w:rsidRPr="00EC2764">
        <w:rPr>
          <w:rFonts w:ascii="Times New Roman" w:hAnsi="Times New Roman" w:cs="Times New Roman"/>
        </w:rPr>
        <w:t xml:space="preserve"> Rotating images to face the same way allowed the ML model to accurately focus on key points of the image. Keeping the </w:t>
      </w:r>
      <w:r w:rsidR="008367A1" w:rsidRPr="00EC2764">
        <w:rPr>
          <w:rFonts w:ascii="Times New Roman" w:hAnsi="Times New Roman" w:cs="Times New Roman"/>
        </w:rPr>
        <w:t>images,</w:t>
      </w:r>
      <w:r w:rsidR="005B39B5" w:rsidRPr="00EC2764">
        <w:rPr>
          <w:rFonts w:ascii="Times New Roman" w:hAnsi="Times New Roman" w:cs="Times New Roman"/>
        </w:rPr>
        <w:t xml:space="preserve"> the same size turned out to be compulsory to the accurate development of the HOG feature descriptor. </w:t>
      </w:r>
    </w:p>
    <w:p w14:paraId="246A06AD" w14:textId="7E3DB537" w:rsidR="002B63DC" w:rsidRPr="00EC2764" w:rsidRDefault="00490408" w:rsidP="008B6EF7">
      <w:pPr>
        <w:spacing w:line="240" w:lineRule="auto"/>
        <w:rPr>
          <w:rFonts w:ascii="Times New Roman" w:hAnsi="Times New Roman" w:cs="Times New Roman"/>
        </w:rPr>
      </w:pPr>
      <w:r w:rsidRPr="00EC2764">
        <w:rPr>
          <w:rFonts w:ascii="Times New Roman" w:hAnsi="Times New Roman" w:cs="Times New Roman"/>
        </w:rPr>
        <w:t>The second step is to parse and pre-process the images. This is a fairly straightforward process to implement</w:t>
      </w:r>
      <w:r w:rsidR="006B272A" w:rsidRPr="00EC2764">
        <w:rPr>
          <w:rFonts w:ascii="Times New Roman" w:hAnsi="Times New Roman" w:cs="Times New Roman"/>
        </w:rPr>
        <w:t>;</w:t>
      </w:r>
      <w:r w:rsidRPr="00EC2764">
        <w:rPr>
          <w:rFonts w:ascii="Times New Roman" w:hAnsi="Times New Roman" w:cs="Times New Roman"/>
        </w:rPr>
        <w:t xml:space="preserve"> however</w:t>
      </w:r>
      <w:r w:rsidR="006B272A" w:rsidRPr="00EC2764">
        <w:rPr>
          <w:rFonts w:ascii="Times New Roman" w:hAnsi="Times New Roman" w:cs="Times New Roman"/>
        </w:rPr>
        <w:t>,</w:t>
      </w:r>
      <w:r w:rsidRPr="00EC2764">
        <w:rPr>
          <w:rFonts w:ascii="Times New Roman" w:hAnsi="Times New Roman" w:cs="Times New Roman"/>
        </w:rPr>
        <w:t xml:space="preserve"> the formatt</w:t>
      </w:r>
      <w:r w:rsidR="009A3CD4" w:rsidRPr="00EC2764">
        <w:rPr>
          <w:rFonts w:ascii="Times New Roman" w:hAnsi="Times New Roman" w:cs="Times New Roman"/>
        </w:rPr>
        <w:t xml:space="preserve">ing of data proved to be more of an </w:t>
      </w:r>
      <w:r w:rsidRPr="00EC2764">
        <w:rPr>
          <w:rFonts w:ascii="Times New Roman" w:hAnsi="Times New Roman" w:cs="Times New Roman"/>
        </w:rPr>
        <w:t>issue than anticipated.</w:t>
      </w:r>
      <w:r w:rsidR="009A3CD4" w:rsidRPr="00EC2764">
        <w:rPr>
          <w:rFonts w:ascii="Times New Roman" w:hAnsi="Times New Roman" w:cs="Times New Roman"/>
        </w:rPr>
        <w:t xml:space="preserve"> </w:t>
      </w:r>
      <w:r w:rsidR="005B39B5" w:rsidRPr="00EC2764">
        <w:rPr>
          <w:rFonts w:ascii="Times New Roman" w:hAnsi="Times New Roman" w:cs="Times New Roman"/>
        </w:rPr>
        <w:t xml:space="preserve">The pre-processing stage was completed by the implementation of HOG. HOG returns a feature descriptor that is later used to train the SVM. </w:t>
      </w:r>
      <w:r w:rsidR="009A3CD4" w:rsidRPr="00EC2764">
        <w:rPr>
          <w:rFonts w:ascii="Times New Roman" w:hAnsi="Times New Roman" w:cs="Times New Roman"/>
        </w:rPr>
        <w:t>The ML model was trained using the data set and</w:t>
      </w:r>
      <w:r w:rsidR="00174FFE" w:rsidRPr="00EC2764">
        <w:rPr>
          <w:rFonts w:ascii="Times New Roman" w:hAnsi="Times New Roman" w:cs="Times New Roman"/>
        </w:rPr>
        <w:t xml:space="preserve"> provided with new unseen data for testing.</w:t>
      </w:r>
    </w:p>
    <w:p w14:paraId="47932C31" w14:textId="69993AF2" w:rsidR="00174FFE" w:rsidRPr="00EC2764" w:rsidRDefault="009C2466" w:rsidP="008B6EF7">
      <w:pPr>
        <w:spacing w:line="240" w:lineRule="auto"/>
        <w:rPr>
          <w:rFonts w:ascii="Times New Roman" w:hAnsi="Times New Roman" w:cs="Times New Roman"/>
        </w:rPr>
      </w:pPr>
      <w:r w:rsidRPr="00EC2764">
        <w:rPr>
          <w:rFonts w:ascii="Times New Roman" w:hAnsi="Times New Roman" w:cs="Times New Roman"/>
        </w:rPr>
        <w:t>The third step is to pass the training feature descriptors to the SVM. The SVM is trained with the training images</w:t>
      </w:r>
      <w:r w:rsidR="00174FFE" w:rsidRPr="00EC2764">
        <w:rPr>
          <w:rFonts w:ascii="Times New Roman" w:hAnsi="Times New Roman" w:cs="Times New Roman"/>
        </w:rPr>
        <w:t xml:space="preserve"> in the form of feature descriptors</w:t>
      </w:r>
      <w:r w:rsidRPr="00EC2764">
        <w:rPr>
          <w:rFonts w:ascii="Times New Roman" w:hAnsi="Times New Roman" w:cs="Times New Roman"/>
        </w:rPr>
        <w:t xml:space="preserve"> in order to gain an understanding of aircraft and ground objects. After training is completed, </w:t>
      </w:r>
      <w:r w:rsidR="00174FFE" w:rsidRPr="00EC2764">
        <w:rPr>
          <w:rFonts w:ascii="Times New Roman" w:hAnsi="Times New Roman" w:cs="Times New Roman"/>
        </w:rPr>
        <w:t>the SVM is presented with an unseen data set. T</w:t>
      </w:r>
      <w:r w:rsidRPr="00EC2764">
        <w:rPr>
          <w:rFonts w:ascii="Times New Roman" w:hAnsi="Times New Roman" w:cs="Times New Roman"/>
        </w:rPr>
        <w:t>he SVM returns an array of predictions and probabilities</w:t>
      </w:r>
      <w:r w:rsidR="00174FFE" w:rsidRPr="00EC2764">
        <w:rPr>
          <w:rFonts w:ascii="Times New Roman" w:hAnsi="Times New Roman" w:cs="Times New Roman"/>
        </w:rPr>
        <w:t>. The test data is pre-processed the same way as the training set before its evaluation.</w:t>
      </w:r>
      <w:r w:rsidR="0091659B" w:rsidRPr="00EC2764">
        <w:rPr>
          <w:rFonts w:ascii="Times New Roman" w:hAnsi="Times New Roman" w:cs="Times New Roman"/>
        </w:rPr>
        <w:t xml:space="preserve"> To improve SVM’s accuracy, </w:t>
      </w:r>
      <w:r w:rsidR="006B272A" w:rsidRPr="00EC2764">
        <w:rPr>
          <w:rFonts w:ascii="Times New Roman" w:hAnsi="Times New Roman" w:cs="Times New Roman"/>
        </w:rPr>
        <w:t xml:space="preserve">the </w:t>
      </w:r>
      <w:r w:rsidR="0091659B" w:rsidRPr="00EC2764">
        <w:rPr>
          <w:rFonts w:ascii="Times New Roman" w:hAnsi="Times New Roman" w:cs="Times New Roman"/>
        </w:rPr>
        <w:t xml:space="preserve">training set is used to optimise the SVM’s hyperparameters. Hyper-parameters allow the SVM to tune the decision boundary to fit the data correctly. In early versions of the project, the SVM was often over or </w:t>
      </w:r>
      <w:r w:rsidR="00B023DC" w:rsidRPr="00EC2764">
        <w:rPr>
          <w:rFonts w:ascii="Times New Roman" w:hAnsi="Times New Roman" w:cs="Times New Roman"/>
        </w:rPr>
        <w:t>under fitted</w:t>
      </w:r>
      <w:r w:rsidR="0091659B" w:rsidRPr="00EC2764">
        <w:rPr>
          <w:rFonts w:ascii="Times New Roman" w:hAnsi="Times New Roman" w:cs="Times New Roman"/>
        </w:rPr>
        <w:t xml:space="preserve">. This </w:t>
      </w:r>
      <w:r w:rsidR="008367A1" w:rsidRPr="00EC2764">
        <w:rPr>
          <w:rFonts w:ascii="Times New Roman" w:hAnsi="Times New Roman" w:cs="Times New Roman"/>
        </w:rPr>
        <w:t>led</w:t>
      </w:r>
      <w:r w:rsidR="0091659B" w:rsidRPr="00EC2764">
        <w:rPr>
          <w:rFonts w:ascii="Times New Roman" w:hAnsi="Times New Roman" w:cs="Times New Roman"/>
        </w:rPr>
        <w:t xml:space="preserve"> to </w:t>
      </w:r>
      <w:r w:rsidR="00B023DC" w:rsidRPr="00EC2764">
        <w:rPr>
          <w:rFonts w:ascii="Times New Roman" w:hAnsi="Times New Roman" w:cs="Times New Roman"/>
        </w:rPr>
        <w:t xml:space="preserve">a series of inaccurate results. It is important to tune an SVM in early stages of development and at regular intervals along the development process to ensure predictions remain accurate if changes to the data set occur. If more than one data set exists, it is important to tune </w:t>
      </w:r>
      <w:r w:rsidR="00006A33" w:rsidRPr="00EC2764">
        <w:rPr>
          <w:rFonts w:ascii="Times New Roman" w:hAnsi="Times New Roman" w:cs="Times New Roman"/>
        </w:rPr>
        <w:t>an</w:t>
      </w:r>
      <w:r w:rsidR="00B023DC" w:rsidRPr="00EC2764">
        <w:rPr>
          <w:rFonts w:ascii="Times New Roman" w:hAnsi="Times New Roman" w:cs="Times New Roman"/>
        </w:rPr>
        <w:t xml:space="preserve"> SVM for a specific data set</w:t>
      </w:r>
      <w:r w:rsidR="00006A33" w:rsidRPr="00EC2764">
        <w:rPr>
          <w:rFonts w:ascii="Times New Roman" w:hAnsi="Times New Roman" w:cs="Times New Roman"/>
        </w:rPr>
        <w:t xml:space="preserve"> therefore use different hyperparameters. </w:t>
      </w:r>
    </w:p>
    <w:p w14:paraId="11A56579" w14:textId="0D674F3D" w:rsidR="009920EA" w:rsidRPr="00EC2764" w:rsidRDefault="009920EA" w:rsidP="008B6EF7">
      <w:pPr>
        <w:spacing w:line="240" w:lineRule="auto"/>
        <w:rPr>
          <w:rFonts w:ascii="Times New Roman" w:hAnsi="Times New Roman" w:cs="Times New Roman"/>
        </w:rPr>
      </w:pPr>
      <w:r w:rsidRPr="00EC2764">
        <w:rPr>
          <w:rFonts w:ascii="Times New Roman" w:hAnsi="Times New Roman" w:cs="Times New Roman"/>
        </w:rPr>
        <w:t xml:space="preserve">The </w:t>
      </w:r>
      <w:r w:rsidR="009C2466" w:rsidRPr="00EC2764">
        <w:rPr>
          <w:rFonts w:ascii="Times New Roman" w:hAnsi="Times New Roman" w:cs="Times New Roman"/>
        </w:rPr>
        <w:t>final</w:t>
      </w:r>
      <w:r w:rsidRPr="00EC2764">
        <w:rPr>
          <w:rFonts w:ascii="Times New Roman" w:hAnsi="Times New Roman" w:cs="Times New Roman"/>
        </w:rPr>
        <w:t xml:space="preserve"> step</w:t>
      </w:r>
      <w:r w:rsidR="005B39B5" w:rsidRPr="00EC2764">
        <w:rPr>
          <w:rFonts w:ascii="Times New Roman" w:hAnsi="Times New Roman" w:cs="Times New Roman"/>
        </w:rPr>
        <w:t xml:space="preserve"> is</w:t>
      </w:r>
      <w:r w:rsidRPr="00EC2764">
        <w:rPr>
          <w:rFonts w:ascii="Times New Roman" w:hAnsi="Times New Roman" w:cs="Times New Roman"/>
        </w:rPr>
        <w:t xml:space="preserve"> to parse results by showing areas of interest to the user. This involves taking the prediction array and placing it over the original image. This can be shown in two forms as either a heat map showing areas with high probabilities or an overlay of squares high</w:t>
      </w:r>
      <w:r w:rsidR="005B39B5" w:rsidRPr="00EC2764">
        <w:rPr>
          <w:rFonts w:ascii="Times New Roman" w:hAnsi="Times New Roman" w:cs="Times New Roman"/>
        </w:rPr>
        <w:t>lighting positions to the user.</w:t>
      </w:r>
      <w:r w:rsidR="009C2466" w:rsidRPr="00EC2764">
        <w:rPr>
          <w:rFonts w:ascii="Times New Roman" w:hAnsi="Times New Roman" w:cs="Times New Roman"/>
        </w:rPr>
        <w:t xml:space="preserve"> This step was fairly straightforward. Attempts to reduce the </w:t>
      </w:r>
      <w:r w:rsidR="006B272A" w:rsidRPr="00EC2764">
        <w:rPr>
          <w:rFonts w:ascii="Times New Roman" w:hAnsi="Times New Roman" w:cs="Times New Roman"/>
        </w:rPr>
        <w:t>number</w:t>
      </w:r>
      <w:r w:rsidR="009C2466" w:rsidRPr="00EC2764">
        <w:rPr>
          <w:rFonts w:ascii="Times New Roman" w:hAnsi="Times New Roman" w:cs="Times New Roman"/>
        </w:rPr>
        <w:t xml:space="preserve"> of squares placed over the original image by looking for peaks in probability were </w:t>
      </w:r>
      <w:r w:rsidR="0091659B" w:rsidRPr="00EC2764">
        <w:rPr>
          <w:rFonts w:ascii="Times New Roman" w:hAnsi="Times New Roman" w:cs="Times New Roman"/>
        </w:rPr>
        <w:t>unsuccessful as this meant h</w:t>
      </w:r>
    </w:p>
    <w:p w14:paraId="6E1075C7" w14:textId="6AB0D4EE" w:rsidR="00174FFE" w:rsidRPr="00EC2764" w:rsidRDefault="009920EA" w:rsidP="008B6EF7">
      <w:pPr>
        <w:spacing w:line="240" w:lineRule="auto"/>
        <w:rPr>
          <w:rFonts w:ascii="Times New Roman" w:hAnsi="Times New Roman" w:cs="Times New Roman"/>
        </w:rPr>
      </w:pPr>
      <w:r w:rsidRPr="00EC2764">
        <w:rPr>
          <w:rFonts w:ascii="Times New Roman" w:hAnsi="Times New Roman" w:cs="Times New Roman"/>
        </w:rPr>
        <w:t>The results of this proj</w:t>
      </w:r>
      <w:r w:rsidR="002853E8" w:rsidRPr="00EC2764">
        <w:rPr>
          <w:rFonts w:ascii="Times New Roman" w:hAnsi="Times New Roman" w:cs="Times New Roman"/>
        </w:rPr>
        <w:t>ect on</w:t>
      </w:r>
      <w:r w:rsidR="00174FFE" w:rsidRPr="00EC2764">
        <w:rPr>
          <w:rFonts w:ascii="Times New Roman" w:hAnsi="Times New Roman" w:cs="Times New Roman"/>
        </w:rPr>
        <w:t xml:space="preserve"> the standalone dataset show an</w:t>
      </w:r>
      <w:r w:rsidR="002853E8" w:rsidRPr="00EC2764">
        <w:rPr>
          <w:rFonts w:ascii="Times New Roman" w:hAnsi="Times New Roman" w:cs="Times New Roman"/>
        </w:rPr>
        <w:t xml:space="preserve"> accuracy of 100% during classification and an average score of 99% during cross</w:t>
      </w:r>
      <w:r w:rsidR="006B272A" w:rsidRPr="00EC2764">
        <w:rPr>
          <w:rFonts w:ascii="Times New Roman" w:hAnsi="Times New Roman" w:cs="Times New Roman"/>
        </w:rPr>
        <w:t>-</w:t>
      </w:r>
      <w:r w:rsidR="002853E8" w:rsidRPr="00EC2764">
        <w:rPr>
          <w:rFonts w:ascii="Times New Roman" w:hAnsi="Times New Roman" w:cs="Times New Roman"/>
        </w:rPr>
        <w:t xml:space="preserve">validation. </w:t>
      </w:r>
      <w:r w:rsidR="00174FFE" w:rsidRPr="00EC2764">
        <w:rPr>
          <w:rFonts w:ascii="Times New Roman" w:hAnsi="Times New Roman" w:cs="Times New Roman"/>
        </w:rPr>
        <w:t>The classification of standalone images has a higher accuracy as the images of aircraft are centred and have the same orientation. Images of aircraft in the standalone dataset are cropped tightly to the aircraft removing parts of the image that skew an SVM’s understanding of aircraft. This makes it easy for the SVM to focus on aircraft alone.</w:t>
      </w:r>
    </w:p>
    <w:p w14:paraId="2CD9C0AE" w14:textId="3C363CFC" w:rsidR="0091659B" w:rsidRPr="00EC2764" w:rsidRDefault="002853E8" w:rsidP="008B6EF7">
      <w:pPr>
        <w:spacing w:line="240" w:lineRule="auto"/>
        <w:rPr>
          <w:rFonts w:ascii="Times New Roman" w:hAnsi="Times New Roman" w:cs="Times New Roman"/>
        </w:rPr>
      </w:pPr>
      <w:r w:rsidRPr="00EC2764">
        <w:rPr>
          <w:rFonts w:ascii="Times New Roman" w:hAnsi="Times New Roman" w:cs="Times New Roman"/>
        </w:rPr>
        <w:t xml:space="preserve">The </w:t>
      </w:r>
      <w:r w:rsidR="00D410FC" w:rsidRPr="00EC2764">
        <w:rPr>
          <w:rFonts w:ascii="Times New Roman" w:hAnsi="Times New Roman" w:cs="Times New Roman"/>
        </w:rPr>
        <w:t>cross</w:t>
      </w:r>
      <w:r w:rsidR="006B272A" w:rsidRPr="00EC2764">
        <w:rPr>
          <w:rFonts w:ascii="Times New Roman" w:hAnsi="Times New Roman" w:cs="Times New Roman"/>
        </w:rPr>
        <w:t>-</w:t>
      </w:r>
      <w:r w:rsidR="00D410FC" w:rsidRPr="00EC2764">
        <w:rPr>
          <w:rFonts w:ascii="Times New Roman" w:hAnsi="Times New Roman" w:cs="Times New Roman"/>
        </w:rPr>
        <w:t xml:space="preserve">validation scores of the realistic data set vary dependant on </w:t>
      </w:r>
      <w:r w:rsidR="006B272A" w:rsidRPr="00EC2764">
        <w:rPr>
          <w:rFonts w:ascii="Times New Roman" w:hAnsi="Times New Roman" w:cs="Times New Roman"/>
        </w:rPr>
        <w:t xml:space="preserve">the </w:t>
      </w:r>
      <w:r w:rsidR="00D410FC" w:rsidRPr="00EC2764">
        <w:rPr>
          <w:rFonts w:ascii="Times New Roman" w:hAnsi="Times New Roman" w:cs="Times New Roman"/>
        </w:rPr>
        <w:t>size of the image. When the images are 800x800px, the average cross</w:t>
      </w:r>
      <w:r w:rsidR="006B272A" w:rsidRPr="00EC2764">
        <w:rPr>
          <w:rFonts w:ascii="Times New Roman" w:hAnsi="Times New Roman" w:cs="Times New Roman"/>
        </w:rPr>
        <w:t>-</w:t>
      </w:r>
      <w:r w:rsidR="00D410FC" w:rsidRPr="00EC2764">
        <w:rPr>
          <w:rFonts w:ascii="Times New Roman" w:hAnsi="Times New Roman" w:cs="Times New Roman"/>
        </w:rPr>
        <w:t>validation score is 74% how</w:t>
      </w:r>
      <w:r w:rsidR="003517B6" w:rsidRPr="00EC2764">
        <w:rPr>
          <w:rFonts w:ascii="Times New Roman" w:hAnsi="Times New Roman" w:cs="Times New Roman"/>
        </w:rPr>
        <w:t>ever when image size is reduced to 100x100px,</w:t>
      </w:r>
      <w:r w:rsidR="006B272A" w:rsidRPr="00EC2764">
        <w:rPr>
          <w:rFonts w:ascii="Times New Roman" w:hAnsi="Times New Roman" w:cs="Times New Roman"/>
        </w:rPr>
        <w:t xml:space="preserve"> and</w:t>
      </w:r>
      <w:r w:rsidR="003517B6" w:rsidRPr="00EC2764">
        <w:rPr>
          <w:rFonts w:ascii="Times New Roman" w:hAnsi="Times New Roman" w:cs="Times New Roman"/>
        </w:rPr>
        <w:t xml:space="preserve"> the</w:t>
      </w:r>
      <w:r w:rsidR="00D410FC" w:rsidRPr="00EC2764">
        <w:rPr>
          <w:rFonts w:ascii="Times New Roman" w:hAnsi="Times New Roman" w:cs="Times New Roman"/>
        </w:rPr>
        <w:t xml:space="preserve"> cross</w:t>
      </w:r>
      <w:r w:rsidR="006B272A" w:rsidRPr="00EC2764">
        <w:rPr>
          <w:rFonts w:ascii="Times New Roman" w:hAnsi="Times New Roman" w:cs="Times New Roman"/>
        </w:rPr>
        <w:t>-</w:t>
      </w:r>
      <w:r w:rsidR="00D410FC" w:rsidRPr="00EC2764">
        <w:rPr>
          <w:rFonts w:ascii="Times New Roman" w:hAnsi="Times New Roman" w:cs="Times New Roman"/>
        </w:rPr>
        <w:t xml:space="preserve">validation score </w:t>
      </w:r>
      <w:r w:rsidR="003517B6" w:rsidRPr="00EC2764">
        <w:rPr>
          <w:rFonts w:ascii="Times New Roman" w:hAnsi="Times New Roman" w:cs="Times New Roman"/>
        </w:rPr>
        <w:t xml:space="preserve">drops to 60%. During </w:t>
      </w:r>
      <w:r w:rsidR="006B272A" w:rsidRPr="00EC2764">
        <w:rPr>
          <w:rFonts w:ascii="Times New Roman" w:hAnsi="Times New Roman" w:cs="Times New Roman"/>
        </w:rPr>
        <w:t xml:space="preserve">the </w:t>
      </w:r>
      <w:r w:rsidR="003517B6" w:rsidRPr="00EC2764">
        <w:rPr>
          <w:rFonts w:ascii="Times New Roman" w:hAnsi="Times New Roman" w:cs="Times New Roman"/>
        </w:rPr>
        <w:t xml:space="preserve">classification of larger images, the accuracy is between 50-60% </w:t>
      </w:r>
      <w:r w:rsidR="00174FFE" w:rsidRPr="00EC2764">
        <w:rPr>
          <w:rFonts w:ascii="Times New Roman" w:hAnsi="Times New Roman" w:cs="Times New Roman"/>
        </w:rPr>
        <w:t>dependants</w:t>
      </w:r>
      <w:r w:rsidR="003517B6" w:rsidRPr="00EC2764">
        <w:rPr>
          <w:rFonts w:ascii="Times New Roman" w:hAnsi="Times New Roman" w:cs="Times New Roman"/>
        </w:rPr>
        <w:t xml:space="preserve"> on </w:t>
      </w:r>
      <w:r w:rsidR="00174FFE" w:rsidRPr="00EC2764">
        <w:rPr>
          <w:rFonts w:ascii="Times New Roman" w:hAnsi="Times New Roman" w:cs="Times New Roman"/>
        </w:rPr>
        <w:t>the image provided.</w:t>
      </w:r>
      <w:r w:rsidR="003517B6" w:rsidRPr="00EC2764">
        <w:rPr>
          <w:rFonts w:ascii="Times New Roman" w:hAnsi="Times New Roman" w:cs="Times New Roman"/>
        </w:rPr>
        <w:t xml:space="preserve"> </w:t>
      </w:r>
      <w:r w:rsidR="00174FFE" w:rsidRPr="00EC2764">
        <w:rPr>
          <w:rFonts w:ascii="Times New Roman" w:hAnsi="Times New Roman" w:cs="Times New Roman"/>
        </w:rPr>
        <w:t>The images obtained from the large image search often contain ai</w:t>
      </w:r>
      <w:r w:rsidR="00154D7B" w:rsidRPr="00EC2764">
        <w:rPr>
          <w:rFonts w:ascii="Times New Roman" w:hAnsi="Times New Roman" w:cs="Times New Roman"/>
        </w:rPr>
        <w:t>rcraft at varying rotations. The aircraft can also appear in a large amount of surrounding image meaning if an aircraft is small enough, the amount of ground in the image will occupy a higher proportion of the image than aircraft. This can often convince the SVM that the image is primarily ground. This was an interesting observation as the realistic data set contains images of aircraft of varying sizes and rotations therefore not affect the SVM’s output. In a number of cases, the large image search returns images where parts of but not the entire aircraft are in</w:t>
      </w:r>
      <w:r w:rsidR="000D744F" w:rsidRPr="00EC2764">
        <w:rPr>
          <w:rFonts w:ascii="Times New Roman" w:hAnsi="Times New Roman" w:cs="Times New Roman"/>
        </w:rPr>
        <w:t xml:space="preserve"> clear view. For example, some images bisect an aircraft down the centre of the fuselage. To a human, we can deduct from half of the aircraft that an aircraft exists and a specific location. However, as only images of aircraft that contain the entirety of an aircraft were included in the training set, the SVM will proceed to predict that the image is primarily composed of ground.</w:t>
      </w:r>
      <w:r w:rsidR="00154D7B" w:rsidRPr="00EC2764">
        <w:rPr>
          <w:rFonts w:ascii="Times New Roman" w:hAnsi="Times New Roman" w:cs="Times New Roman"/>
        </w:rPr>
        <w:t xml:space="preserve"> </w:t>
      </w:r>
      <w:r w:rsidR="003517B6" w:rsidRPr="00EC2764">
        <w:rPr>
          <w:rFonts w:ascii="Times New Roman" w:hAnsi="Times New Roman" w:cs="Times New Roman"/>
        </w:rPr>
        <w:t>This shows that machine learning algorithms are accurate with a specific data set</w:t>
      </w:r>
      <w:r w:rsidR="006B272A" w:rsidRPr="00EC2764">
        <w:rPr>
          <w:rFonts w:ascii="Times New Roman" w:hAnsi="Times New Roman" w:cs="Times New Roman"/>
        </w:rPr>
        <w:t>;</w:t>
      </w:r>
      <w:r w:rsidR="003517B6" w:rsidRPr="00EC2764">
        <w:rPr>
          <w:rFonts w:ascii="Times New Roman" w:hAnsi="Times New Roman" w:cs="Times New Roman"/>
        </w:rPr>
        <w:t xml:space="preserve"> however, given test data that does not tie closely to the training set, accuracy is significantly impaired. </w:t>
      </w:r>
      <w:r w:rsidR="000D744F" w:rsidRPr="00EC2764">
        <w:rPr>
          <w:rFonts w:ascii="Times New Roman" w:hAnsi="Times New Roman" w:cs="Times New Roman"/>
        </w:rPr>
        <w:t xml:space="preserve">It further shows that ML models do not have the ability to reason with their training data </w:t>
      </w:r>
      <w:r w:rsidR="006B272A" w:rsidRPr="00EC2764">
        <w:rPr>
          <w:rFonts w:ascii="Times New Roman" w:hAnsi="Times New Roman" w:cs="Times New Roman"/>
        </w:rPr>
        <w:t>as</w:t>
      </w:r>
      <w:r w:rsidR="000D744F" w:rsidRPr="00EC2764">
        <w:rPr>
          <w:rFonts w:ascii="Times New Roman" w:hAnsi="Times New Roman" w:cs="Times New Roman"/>
        </w:rPr>
        <w:t xml:space="preserve"> a human would.</w:t>
      </w:r>
    </w:p>
    <w:p w14:paraId="190B0E52" w14:textId="358F3C0B" w:rsidR="009A0566" w:rsidRPr="00EC2764" w:rsidRDefault="009A0566" w:rsidP="008B6EF7">
      <w:pPr>
        <w:spacing w:line="240" w:lineRule="auto"/>
        <w:rPr>
          <w:rFonts w:ascii="Times New Roman" w:hAnsi="Times New Roman" w:cs="Times New Roman"/>
        </w:rPr>
      </w:pPr>
      <w:r w:rsidRPr="00EC2764">
        <w:rPr>
          <w:rFonts w:ascii="Times New Roman" w:hAnsi="Times New Roman" w:cs="Times New Roman"/>
        </w:rPr>
        <w:t>I sel</w:t>
      </w:r>
      <w:r w:rsidRPr="00EC2764">
        <w:rPr>
          <w:rFonts w:ascii="Times New Roman" w:hAnsi="Times New Roman" w:cs="Times New Roman"/>
        </w:rPr>
        <w:lastRenderedPageBreak/>
        <w:t>ected this project to research the effectiveness of machine learning and computer vision. The results gained from this project show machine learning is an effective means of classification</w:t>
      </w:r>
      <w:r w:rsidR="0021789D" w:rsidRPr="00EC2764">
        <w:rPr>
          <w:rFonts w:ascii="Times New Roman" w:hAnsi="Times New Roman" w:cs="Times New Roman"/>
        </w:rPr>
        <w:t xml:space="preserve"> and</w:t>
      </w:r>
      <w:r w:rsidRPr="00EC2764">
        <w:rPr>
          <w:rFonts w:ascii="Times New Roman" w:hAnsi="Times New Roman" w:cs="Times New Roman"/>
        </w:rPr>
        <w:t xml:space="preserve"> is rapidly developing</w:t>
      </w:r>
      <w:r w:rsidR="006B272A" w:rsidRPr="00EC2764">
        <w:rPr>
          <w:rFonts w:ascii="Times New Roman" w:hAnsi="Times New Roman" w:cs="Times New Roman"/>
        </w:rPr>
        <w:t>;</w:t>
      </w:r>
      <w:r w:rsidRPr="00EC2764">
        <w:rPr>
          <w:rFonts w:ascii="Times New Roman" w:hAnsi="Times New Roman" w:cs="Times New Roman"/>
        </w:rPr>
        <w:t xml:space="preserve"> however</w:t>
      </w:r>
      <w:r w:rsidR="006B272A" w:rsidRPr="00EC2764">
        <w:rPr>
          <w:rFonts w:ascii="Times New Roman" w:hAnsi="Times New Roman" w:cs="Times New Roman"/>
        </w:rPr>
        <w:t>,</w:t>
      </w:r>
      <w:r w:rsidRPr="00EC2764">
        <w:rPr>
          <w:rFonts w:ascii="Times New Roman" w:hAnsi="Times New Roman" w:cs="Times New Roman"/>
        </w:rPr>
        <w:t xml:space="preserve"> th</w:t>
      </w:r>
      <w:r w:rsidR="0021789D" w:rsidRPr="00EC2764">
        <w:rPr>
          <w:rFonts w:ascii="Times New Roman" w:hAnsi="Times New Roman" w:cs="Times New Roman"/>
        </w:rPr>
        <w:t>ere is still room for improvement. The classification of aircraft in larger images seems random at times</w:t>
      </w:r>
      <w:r w:rsidR="006B272A" w:rsidRPr="00EC2764">
        <w:rPr>
          <w:rFonts w:ascii="Times New Roman" w:hAnsi="Times New Roman" w:cs="Times New Roman"/>
        </w:rPr>
        <w:t>;</w:t>
      </w:r>
      <w:r w:rsidR="0021789D" w:rsidRPr="00EC2764">
        <w:rPr>
          <w:rFonts w:ascii="Times New Roman" w:hAnsi="Times New Roman" w:cs="Times New Roman"/>
        </w:rPr>
        <w:t xml:space="preserve"> however</w:t>
      </w:r>
      <w:r w:rsidR="006B272A" w:rsidRPr="00EC2764">
        <w:rPr>
          <w:rFonts w:ascii="Times New Roman" w:hAnsi="Times New Roman" w:cs="Times New Roman"/>
        </w:rPr>
        <w:t>,</w:t>
      </w:r>
      <w:r w:rsidR="0021789D" w:rsidRPr="00EC2764">
        <w:rPr>
          <w:rFonts w:ascii="Times New Roman" w:hAnsi="Times New Roman" w:cs="Times New Roman"/>
        </w:rPr>
        <w:t xml:space="preserve"> this could be down to the realistic data set. Low cross</w:t>
      </w:r>
      <w:r w:rsidR="006B272A" w:rsidRPr="00EC2764">
        <w:rPr>
          <w:rFonts w:ascii="Times New Roman" w:hAnsi="Times New Roman" w:cs="Times New Roman"/>
        </w:rPr>
        <w:t>-</w:t>
      </w:r>
      <w:r w:rsidR="0021789D" w:rsidRPr="00EC2764">
        <w:rPr>
          <w:rFonts w:ascii="Times New Roman" w:hAnsi="Times New Roman" w:cs="Times New Roman"/>
        </w:rPr>
        <w:t xml:space="preserve">validation scores of the data set show that the ML model struggles to classify the training set itself. </w:t>
      </w:r>
    </w:p>
    <w:p w14:paraId="34941C82" w14:textId="5C5AAF6F" w:rsidR="00490408" w:rsidRPr="00EC2764" w:rsidRDefault="00490408" w:rsidP="00490408">
      <w:pPr>
        <w:spacing w:line="240" w:lineRule="auto"/>
        <w:rPr>
          <w:rFonts w:ascii="Times New Roman" w:hAnsi="Times New Roman" w:cs="Times New Roman"/>
        </w:rPr>
      </w:pPr>
      <w:r w:rsidRPr="00EC2764">
        <w:rPr>
          <w:rFonts w:ascii="Times New Roman" w:hAnsi="Times New Roman" w:cs="Times New Roman"/>
        </w:rPr>
        <w:t>The project shows the possibilities of computer vision and machine learning. Not only can it be used in private projects and for specific purposes but to help the general public. Computer vision and machine learning can assist in areas such as healthcare, security and banking, agriculture, automotive and industrial.</w:t>
      </w:r>
    </w:p>
    <w:p w14:paraId="5682108B" w14:textId="77777777" w:rsidR="009D6DD5" w:rsidRPr="00EC2764" w:rsidRDefault="009D6DD5">
      <w:pPr>
        <w:rPr>
          <w:rFonts w:ascii="Times New Roman" w:eastAsiaTheme="majorEastAsia" w:hAnsi="Times New Roman" w:cs="Times New Roman"/>
          <w:color w:val="2F5496" w:themeColor="accent1" w:themeShade="BF"/>
          <w:sz w:val="32"/>
          <w:szCs w:val="32"/>
        </w:rPr>
      </w:pPr>
      <w:r w:rsidRPr="00EC2764">
        <w:rPr>
          <w:rFonts w:ascii="Times New Roman" w:hAnsi="Times New Roman" w:cs="Times New Roman"/>
        </w:rPr>
        <w:br w:type="page"/>
      </w:r>
    </w:p>
    <w:p w14:paraId="7A7C2955" w14:textId="0D1E17C1" w:rsidR="00741E6B" w:rsidRPr="00EC2764" w:rsidRDefault="00CA53A0" w:rsidP="00BE13C7">
      <w:pPr>
        <w:pStyle w:val="Heading1"/>
        <w:spacing w:line="240" w:lineRule="auto"/>
        <w:rPr>
          <w:rFonts w:ascii="Times New Roman" w:hAnsi="Times New Roman" w:cs="Times New Roman"/>
        </w:rPr>
      </w:pPr>
      <w:bookmarkStart w:id="135" w:name="_Toc7133867"/>
      <w:r w:rsidRPr="00EC2764">
        <w:rPr>
          <w:rFonts w:ascii="Times New Roman" w:hAnsi="Times New Roman" w:cs="Times New Roman"/>
        </w:rPr>
        <w:t>6</w:t>
      </w:r>
      <w:r w:rsidR="00BE13C7" w:rsidRPr="00EC2764">
        <w:rPr>
          <w:rFonts w:ascii="Times New Roman" w:hAnsi="Times New Roman" w:cs="Times New Roman"/>
        </w:rPr>
        <w:t>. </w:t>
      </w:r>
      <w:r w:rsidR="00741E6B" w:rsidRPr="00EC2764">
        <w:rPr>
          <w:rFonts w:ascii="Times New Roman" w:hAnsi="Times New Roman" w:cs="Times New Roman"/>
        </w:rPr>
        <w:t>Re</w:t>
      </w:r>
      <w:r w:rsidR="00741E6B" w:rsidRPr="00EC2764">
        <w:rPr>
          <w:rFonts w:ascii="Times New Roman" w:hAnsi="Times New Roman" w:cs="Times New Roman"/>
        </w:rPr>
        <w:lastRenderedPageBreak/>
        <w:t>ferences</w:t>
      </w:r>
      <w:bookmarkEnd w:id="135"/>
    </w:p>
    <w:p w14:paraId="7D6C65C2" w14:textId="75019C01" w:rsidR="00AC4374" w:rsidRPr="00EC2764" w:rsidRDefault="00AC4374" w:rsidP="00AC4374">
      <w:pPr>
        <w:rPr>
          <w:rFonts w:ascii="Times New Roman" w:hAnsi="Times New Roman" w:cs="Times New Roman"/>
          <w:color w:val="000000"/>
          <w:sz w:val="20"/>
          <w:szCs w:val="20"/>
          <w:shd w:val="clear" w:color="auto" w:fill="FFFFFF"/>
        </w:rPr>
      </w:pPr>
      <w:r w:rsidRPr="00EC2764">
        <w:rPr>
          <w:rFonts w:ascii="Times New Roman" w:hAnsi="Times New Roman" w:cs="Times New Roman"/>
        </w:rPr>
        <w:t>[</w:t>
      </w:r>
      <w:r w:rsidR="00CE2E74" w:rsidRPr="00EC2764">
        <w:rPr>
          <w:rFonts w:ascii="Times New Roman" w:hAnsi="Times New Roman" w:cs="Times New Roman"/>
        </w:rPr>
        <w:t>1</w:t>
      </w:r>
      <w:r w:rsidRPr="00EC2764">
        <w:rPr>
          <w:rFonts w:ascii="Times New Roman" w:hAnsi="Times New Roman" w:cs="Times New Roman"/>
        </w:rPr>
        <w:t xml:space="preserve">] </w:t>
      </w:r>
      <w:r w:rsidRPr="00EC2764">
        <w:rPr>
          <w:rFonts w:ascii="Times New Roman" w:hAnsi="Times New Roman" w:cs="Times New Roman"/>
          <w:color w:val="000000"/>
          <w:sz w:val="20"/>
          <w:szCs w:val="20"/>
          <w:shd w:val="clear" w:color="auto" w:fill="FFFFFF"/>
        </w:rPr>
        <w:t>"OpenCV", </w:t>
      </w:r>
      <w:r w:rsidRPr="00EC2764">
        <w:rPr>
          <w:rFonts w:ascii="Times New Roman" w:hAnsi="Times New Roman" w:cs="Times New Roman"/>
          <w:i/>
          <w:iCs/>
          <w:color w:val="000000"/>
          <w:sz w:val="20"/>
          <w:szCs w:val="20"/>
          <w:shd w:val="clear" w:color="auto" w:fill="FFFFFF"/>
        </w:rPr>
        <w:t>Opencv.org</w:t>
      </w:r>
      <w:r w:rsidRPr="00EC2764">
        <w:rPr>
          <w:rFonts w:ascii="Times New Roman" w:hAnsi="Times New Roman" w:cs="Times New Roman"/>
          <w:color w:val="000000"/>
          <w:sz w:val="20"/>
          <w:szCs w:val="20"/>
          <w:shd w:val="clear" w:color="auto" w:fill="FFFFFF"/>
        </w:rPr>
        <w:t>, 2019. [Online]. Available: https://opencv.org/</w:t>
      </w:r>
    </w:p>
    <w:p w14:paraId="34787FEC" w14:textId="654F337E" w:rsidR="00AC4374" w:rsidRPr="00EC2764" w:rsidRDefault="00AC4374" w:rsidP="00AC4374">
      <w:pPr>
        <w:rPr>
          <w:rFonts w:ascii="Times New Roman" w:hAnsi="Times New Roman" w:cs="Times New Roman"/>
          <w:color w:val="000000"/>
          <w:sz w:val="20"/>
          <w:szCs w:val="20"/>
          <w:shd w:val="clear" w:color="auto" w:fill="FFFFFF"/>
        </w:rPr>
      </w:pPr>
      <w:r w:rsidRPr="00EC2764">
        <w:rPr>
          <w:rFonts w:ascii="Times New Roman" w:hAnsi="Times New Roman" w:cs="Times New Roman"/>
          <w:color w:val="000000"/>
          <w:sz w:val="20"/>
          <w:szCs w:val="20"/>
          <w:shd w:val="clear" w:color="auto" w:fill="FFFFFF"/>
        </w:rPr>
        <w:t>[</w:t>
      </w:r>
      <w:r w:rsidR="00CE2E74" w:rsidRPr="00EC2764">
        <w:rPr>
          <w:rFonts w:ascii="Times New Roman" w:hAnsi="Times New Roman" w:cs="Times New Roman"/>
          <w:color w:val="000000"/>
          <w:sz w:val="20"/>
          <w:szCs w:val="20"/>
          <w:shd w:val="clear" w:color="auto" w:fill="FFFFFF"/>
        </w:rPr>
        <w:t>2</w:t>
      </w:r>
      <w:r w:rsidRPr="00EC2764">
        <w:rPr>
          <w:rFonts w:ascii="Times New Roman" w:hAnsi="Times New Roman" w:cs="Times New Roman"/>
          <w:color w:val="000000"/>
          <w:sz w:val="20"/>
          <w:szCs w:val="20"/>
          <w:shd w:val="clear" w:color="auto" w:fill="FFFFFF"/>
        </w:rPr>
        <w:t>] "</w:t>
      </w:r>
      <w:proofErr w:type="spellStart"/>
      <w:r w:rsidRPr="00EC2764">
        <w:rPr>
          <w:rFonts w:ascii="Times New Roman" w:hAnsi="Times New Roman" w:cs="Times New Roman"/>
          <w:color w:val="000000"/>
          <w:sz w:val="20"/>
          <w:szCs w:val="20"/>
          <w:shd w:val="clear" w:color="auto" w:fill="FFFFFF"/>
        </w:rPr>
        <w:t>scikit</w:t>
      </w:r>
      <w:proofErr w:type="spellEnd"/>
      <w:r w:rsidRPr="00EC2764">
        <w:rPr>
          <w:rFonts w:ascii="Times New Roman" w:hAnsi="Times New Roman" w:cs="Times New Roman"/>
          <w:color w:val="000000"/>
          <w:sz w:val="20"/>
          <w:szCs w:val="20"/>
          <w:shd w:val="clear" w:color="auto" w:fill="FFFFFF"/>
        </w:rPr>
        <w:t xml:space="preserve">-learn: machine learning in Python — </w:t>
      </w:r>
      <w:proofErr w:type="spellStart"/>
      <w:r w:rsidRPr="00EC2764">
        <w:rPr>
          <w:rFonts w:ascii="Times New Roman" w:hAnsi="Times New Roman" w:cs="Times New Roman"/>
          <w:color w:val="000000"/>
          <w:sz w:val="20"/>
          <w:szCs w:val="20"/>
          <w:shd w:val="clear" w:color="auto" w:fill="FFFFFF"/>
        </w:rPr>
        <w:t>scikit</w:t>
      </w:r>
      <w:proofErr w:type="spellEnd"/>
      <w:r w:rsidRPr="00EC2764">
        <w:rPr>
          <w:rFonts w:ascii="Times New Roman" w:hAnsi="Times New Roman" w:cs="Times New Roman"/>
          <w:color w:val="000000"/>
          <w:sz w:val="20"/>
          <w:szCs w:val="20"/>
          <w:shd w:val="clear" w:color="auto" w:fill="FFFFFF"/>
        </w:rPr>
        <w:t>-learn 0.16.1 documentation", </w:t>
      </w:r>
      <w:r w:rsidRPr="00EC2764">
        <w:rPr>
          <w:rFonts w:ascii="Times New Roman" w:hAnsi="Times New Roman" w:cs="Times New Roman"/>
          <w:i/>
          <w:iCs/>
          <w:color w:val="000000"/>
          <w:sz w:val="20"/>
          <w:szCs w:val="20"/>
          <w:shd w:val="clear" w:color="auto" w:fill="FFFFFF"/>
        </w:rPr>
        <w:t>Scikit-learn.org</w:t>
      </w:r>
      <w:r w:rsidRPr="00EC2764">
        <w:rPr>
          <w:rFonts w:ascii="Times New Roman" w:hAnsi="Times New Roman" w:cs="Times New Roman"/>
          <w:color w:val="000000"/>
          <w:sz w:val="20"/>
          <w:szCs w:val="20"/>
          <w:shd w:val="clear" w:color="auto" w:fill="FFFFFF"/>
        </w:rPr>
        <w:t>, 2019. [Online]. Available: https://scikit-learn.org.</w:t>
      </w:r>
    </w:p>
    <w:p w14:paraId="6DADD816" w14:textId="404B4448" w:rsidR="00AC4374" w:rsidRPr="00EC2764" w:rsidRDefault="00AC4374" w:rsidP="00AC4374">
      <w:pPr>
        <w:rPr>
          <w:rFonts w:ascii="Times New Roman" w:hAnsi="Times New Roman" w:cs="Times New Roman"/>
          <w:color w:val="000000"/>
          <w:sz w:val="20"/>
          <w:szCs w:val="20"/>
          <w:shd w:val="clear" w:color="auto" w:fill="FFFFFF"/>
        </w:rPr>
      </w:pPr>
      <w:r w:rsidRPr="00EC2764">
        <w:rPr>
          <w:rFonts w:ascii="Times New Roman" w:hAnsi="Times New Roman" w:cs="Times New Roman"/>
          <w:color w:val="000000"/>
          <w:sz w:val="20"/>
          <w:szCs w:val="20"/>
          <w:shd w:val="clear" w:color="auto" w:fill="FFFFFF"/>
        </w:rPr>
        <w:t>[</w:t>
      </w:r>
      <w:r w:rsidR="00CE2E74" w:rsidRPr="00EC2764">
        <w:rPr>
          <w:rFonts w:ascii="Times New Roman" w:hAnsi="Times New Roman" w:cs="Times New Roman"/>
          <w:color w:val="000000"/>
          <w:sz w:val="20"/>
          <w:szCs w:val="20"/>
          <w:shd w:val="clear" w:color="auto" w:fill="FFFFFF"/>
        </w:rPr>
        <w:t>3</w:t>
      </w:r>
      <w:r w:rsidRPr="00EC2764">
        <w:rPr>
          <w:rFonts w:ascii="Times New Roman" w:hAnsi="Times New Roman" w:cs="Times New Roman"/>
          <w:color w:val="000000"/>
          <w:sz w:val="20"/>
          <w:szCs w:val="20"/>
          <w:shd w:val="clear" w:color="auto" w:fill="FFFFFF"/>
        </w:rPr>
        <w:t>] "</w:t>
      </w:r>
      <w:proofErr w:type="spellStart"/>
      <w:r w:rsidRPr="00EC2764">
        <w:rPr>
          <w:rFonts w:ascii="Times New Roman" w:hAnsi="Times New Roman" w:cs="Times New Roman"/>
          <w:color w:val="000000"/>
          <w:sz w:val="20"/>
          <w:szCs w:val="20"/>
          <w:shd w:val="clear" w:color="auto" w:fill="FFFFFF"/>
        </w:rPr>
        <w:t>scikit</w:t>
      </w:r>
      <w:proofErr w:type="spellEnd"/>
      <w:r w:rsidRPr="00EC2764">
        <w:rPr>
          <w:rFonts w:ascii="Times New Roman" w:hAnsi="Times New Roman" w:cs="Times New Roman"/>
          <w:color w:val="000000"/>
          <w:sz w:val="20"/>
          <w:szCs w:val="20"/>
          <w:shd w:val="clear" w:color="auto" w:fill="FFFFFF"/>
        </w:rPr>
        <w:t xml:space="preserve">-image: Image processing in Python — </w:t>
      </w:r>
      <w:proofErr w:type="spellStart"/>
      <w:r w:rsidRPr="00EC2764">
        <w:rPr>
          <w:rFonts w:ascii="Times New Roman" w:hAnsi="Times New Roman" w:cs="Times New Roman"/>
          <w:color w:val="000000"/>
          <w:sz w:val="20"/>
          <w:szCs w:val="20"/>
          <w:shd w:val="clear" w:color="auto" w:fill="FFFFFF"/>
        </w:rPr>
        <w:t>scikit</w:t>
      </w:r>
      <w:proofErr w:type="spellEnd"/>
      <w:r w:rsidRPr="00EC2764">
        <w:rPr>
          <w:rFonts w:ascii="Times New Roman" w:hAnsi="Times New Roman" w:cs="Times New Roman"/>
          <w:color w:val="000000"/>
          <w:sz w:val="20"/>
          <w:szCs w:val="20"/>
          <w:shd w:val="clear" w:color="auto" w:fill="FFFFFF"/>
        </w:rPr>
        <w:t>-image", </w:t>
      </w:r>
      <w:r w:rsidRPr="00EC2764">
        <w:rPr>
          <w:rFonts w:ascii="Times New Roman" w:hAnsi="Times New Roman" w:cs="Times New Roman"/>
          <w:i/>
          <w:iCs/>
          <w:color w:val="000000"/>
          <w:sz w:val="20"/>
          <w:szCs w:val="20"/>
          <w:shd w:val="clear" w:color="auto" w:fill="FFFFFF"/>
        </w:rPr>
        <w:t>Scikit-image.org</w:t>
      </w:r>
      <w:r w:rsidRPr="00EC2764">
        <w:rPr>
          <w:rFonts w:ascii="Times New Roman" w:hAnsi="Times New Roman" w:cs="Times New Roman"/>
          <w:color w:val="000000"/>
          <w:sz w:val="20"/>
          <w:szCs w:val="20"/>
          <w:shd w:val="clear" w:color="auto" w:fill="FFFFFF"/>
        </w:rPr>
        <w:t>, 2019. [Online]. Available: https://scikit-image.org/.</w:t>
      </w:r>
    </w:p>
    <w:p w14:paraId="31C2F8DE" w14:textId="39F7A976" w:rsidR="00AC4374" w:rsidRPr="00EC2764" w:rsidRDefault="00AC4374" w:rsidP="00AC4374">
      <w:pPr>
        <w:rPr>
          <w:rFonts w:ascii="Times New Roman" w:hAnsi="Times New Roman" w:cs="Times New Roman"/>
          <w:color w:val="000000"/>
          <w:sz w:val="20"/>
          <w:szCs w:val="20"/>
          <w:shd w:val="clear" w:color="auto" w:fill="FFFFFF"/>
        </w:rPr>
      </w:pPr>
      <w:r w:rsidRPr="00EC2764">
        <w:rPr>
          <w:rFonts w:ascii="Times New Roman" w:hAnsi="Times New Roman" w:cs="Times New Roman"/>
          <w:color w:val="000000"/>
          <w:sz w:val="20"/>
          <w:szCs w:val="20"/>
          <w:shd w:val="clear" w:color="auto" w:fill="FFFFFF"/>
        </w:rPr>
        <w:t>[</w:t>
      </w:r>
      <w:r w:rsidR="00CE2E74" w:rsidRPr="00EC2764">
        <w:rPr>
          <w:rFonts w:ascii="Times New Roman" w:hAnsi="Times New Roman" w:cs="Times New Roman"/>
          <w:color w:val="000000"/>
          <w:sz w:val="20"/>
          <w:szCs w:val="20"/>
          <w:shd w:val="clear" w:color="auto" w:fill="FFFFFF"/>
        </w:rPr>
        <w:t>4</w:t>
      </w:r>
      <w:r w:rsidRPr="00EC2764">
        <w:rPr>
          <w:rFonts w:ascii="Times New Roman" w:hAnsi="Times New Roman" w:cs="Times New Roman"/>
          <w:color w:val="000000"/>
          <w:sz w:val="20"/>
          <w:szCs w:val="20"/>
          <w:shd w:val="clear" w:color="auto" w:fill="FFFFFF"/>
        </w:rPr>
        <w:t>] "FPDF", </w:t>
      </w:r>
      <w:r w:rsidRPr="00EC2764">
        <w:rPr>
          <w:rFonts w:ascii="Times New Roman" w:hAnsi="Times New Roman" w:cs="Times New Roman"/>
          <w:i/>
          <w:iCs/>
          <w:color w:val="000000"/>
          <w:sz w:val="20"/>
          <w:szCs w:val="20"/>
          <w:shd w:val="clear" w:color="auto" w:fill="FFFFFF"/>
        </w:rPr>
        <w:t>Fpdf.org</w:t>
      </w:r>
      <w:r w:rsidRPr="00EC2764">
        <w:rPr>
          <w:rFonts w:ascii="Times New Roman" w:hAnsi="Times New Roman" w:cs="Times New Roman"/>
          <w:color w:val="000000"/>
          <w:sz w:val="20"/>
          <w:szCs w:val="20"/>
          <w:shd w:val="clear" w:color="auto" w:fill="FFFFFF"/>
        </w:rPr>
        <w:t>, 2019. [Online]. Available: http://www.fpdf.org/.</w:t>
      </w:r>
    </w:p>
    <w:p w14:paraId="3FADDA7B" w14:textId="6DCDBFC3" w:rsidR="00AC4374" w:rsidRPr="00EC2764" w:rsidRDefault="00AC4374" w:rsidP="00AC4374">
      <w:pPr>
        <w:rPr>
          <w:rFonts w:ascii="Times New Roman" w:hAnsi="Times New Roman" w:cs="Times New Roman"/>
          <w:color w:val="000000"/>
          <w:sz w:val="20"/>
          <w:szCs w:val="20"/>
          <w:shd w:val="clear" w:color="auto" w:fill="FFFFFF"/>
        </w:rPr>
      </w:pPr>
      <w:r w:rsidRPr="00EC2764">
        <w:rPr>
          <w:rFonts w:ascii="Times New Roman" w:hAnsi="Times New Roman" w:cs="Times New Roman"/>
          <w:color w:val="000000"/>
          <w:sz w:val="20"/>
          <w:szCs w:val="20"/>
          <w:shd w:val="clear" w:color="auto" w:fill="FFFFFF"/>
        </w:rPr>
        <w:t>[</w:t>
      </w:r>
      <w:r w:rsidR="00CE2E74" w:rsidRPr="00EC2764">
        <w:rPr>
          <w:rFonts w:ascii="Times New Roman" w:hAnsi="Times New Roman" w:cs="Times New Roman"/>
          <w:color w:val="000000"/>
          <w:sz w:val="20"/>
          <w:szCs w:val="20"/>
          <w:shd w:val="clear" w:color="auto" w:fill="FFFFFF"/>
        </w:rPr>
        <w:t>5</w:t>
      </w:r>
      <w:r w:rsidRPr="00EC2764">
        <w:rPr>
          <w:rFonts w:ascii="Times New Roman" w:hAnsi="Times New Roman" w:cs="Times New Roman"/>
          <w:color w:val="000000"/>
          <w:sz w:val="20"/>
          <w:szCs w:val="20"/>
          <w:shd w:val="clear" w:color="auto" w:fill="FFFFFF"/>
        </w:rPr>
        <w:t>]</w:t>
      </w:r>
      <w:r w:rsidR="00314136" w:rsidRPr="00EC2764">
        <w:rPr>
          <w:rFonts w:ascii="Times New Roman" w:hAnsi="Times New Roman" w:cs="Times New Roman"/>
          <w:color w:val="000000"/>
          <w:sz w:val="20"/>
          <w:szCs w:val="20"/>
          <w:shd w:val="clear" w:color="auto" w:fill="FFFFFF"/>
        </w:rPr>
        <w:t xml:space="preserve"> "NumPy — NumPy", </w:t>
      </w:r>
      <w:r w:rsidR="00314136" w:rsidRPr="00EC2764">
        <w:rPr>
          <w:rFonts w:ascii="Times New Roman" w:hAnsi="Times New Roman" w:cs="Times New Roman"/>
          <w:i/>
          <w:iCs/>
          <w:color w:val="000000"/>
          <w:sz w:val="20"/>
          <w:szCs w:val="20"/>
          <w:shd w:val="clear" w:color="auto" w:fill="FFFFFF"/>
        </w:rPr>
        <w:t>Numpy.org</w:t>
      </w:r>
      <w:r w:rsidR="00314136" w:rsidRPr="00EC2764">
        <w:rPr>
          <w:rFonts w:ascii="Times New Roman" w:hAnsi="Times New Roman" w:cs="Times New Roman"/>
          <w:color w:val="000000"/>
          <w:sz w:val="20"/>
          <w:szCs w:val="20"/>
          <w:shd w:val="clear" w:color="auto" w:fill="FFFFFF"/>
        </w:rPr>
        <w:t>, 2019. [Online]. Available: https://www.numpy.org/.</w:t>
      </w:r>
    </w:p>
    <w:p w14:paraId="58E58E2B" w14:textId="59C576A0" w:rsidR="00AC4374" w:rsidRPr="00EC2764" w:rsidRDefault="00AC4374" w:rsidP="00AC4374">
      <w:pPr>
        <w:rPr>
          <w:rFonts w:ascii="Times New Roman" w:hAnsi="Times New Roman" w:cs="Times New Roman"/>
          <w:color w:val="000000"/>
          <w:sz w:val="20"/>
          <w:szCs w:val="20"/>
          <w:shd w:val="clear" w:color="auto" w:fill="FFFFFF"/>
        </w:rPr>
      </w:pPr>
      <w:r w:rsidRPr="00EC2764">
        <w:rPr>
          <w:rFonts w:ascii="Times New Roman" w:hAnsi="Times New Roman" w:cs="Times New Roman"/>
          <w:color w:val="000000"/>
          <w:sz w:val="20"/>
          <w:szCs w:val="20"/>
          <w:shd w:val="clear" w:color="auto" w:fill="FFFFFF"/>
        </w:rPr>
        <w:t>[</w:t>
      </w:r>
      <w:r w:rsidR="00CE2E74" w:rsidRPr="00EC2764">
        <w:rPr>
          <w:rFonts w:ascii="Times New Roman" w:hAnsi="Times New Roman" w:cs="Times New Roman"/>
          <w:color w:val="000000"/>
          <w:sz w:val="20"/>
          <w:szCs w:val="20"/>
          <w:shd w:val="clear" w:color="auto" w:fill="FFFFFF"/>
        </w:rPr>
        <w:t>6</w:t>
      </w:r>
      <w:r w:rsidRPr="00EC2764">
        <w:rPr>
          <w:rFonts w:ascii="Times New Roman" w:hAnsi="Times New Roman" w:cs="Times New Roman"/>
          <w:color w:val="000000"/>
          <w:sz w:val="20"/>
          <w:szCs w:val="20"/>
          <w:shd w:val="clear" w:color="auto" w:fill="FFFFFF"/>
        </w:rPr>
        <w:t xml:space="preserve">] </w:t>
      </w:r>
      <w:r w:rsidR="00314136" w:rsidRPr="00EC2764">
        <w:rPr>
          <w:rFonts w:ascii="Times New Roman" w:hAnsi="Times New Roman" w:cs="Times New Roman"/>
          <w:color w:val="000000"/>
          <w:sz w:val="20"/>
          <w:szCs w:val="20"/>
          <w:shd w:val="clear" w:color="auto" w:fill="FFFFFF"/>
        </w:rPr>
        <w:t>"Matplotlib: Python plotting — Matplotlib 3.0.3 documentation", </w:t>
      </w:r>
      <w:r w:rsidR="00314136" w:rsidRPr="00EC2764">
        <w:rPr>
          <w:rFonts w:ascii="Times New Roman" w:hAnsi="Times New Roman" w:cs="Times New Roman"/>
          <w:i/>
          <w:iCs/>
          <w:color w:val="000000"/>
          <w:sz w:val="20"/>
          <w:szCs w:val="20"/>
          <w:shd w:val="clear" w:color="auto" w:fill="FFFFFF"/>
        </w:rPr>
        <w:t>Matplotlib.org</w:t>
      </w:r>
      <w:r w:rsidR="00314136" w:rsidRPr="00EC2764">
        <w:rPr>
          <w:rFonts w:ascii="Times New Roman" w:hAnsi="Times New Roman" w:cs="Times New Roman"/>
          <w:color w:val="000000"/>
          <w:sz w:val="20"/>
          <w:szCs w:val="20"/>
          <w:shd w:val="clear" w:color="auto" w:fill="FFFFFF"/>
        </w:rPr>
        <w:t>, 2019. [Online]. Available: https://matplotlib.org.</w:t>
      </w:r>
    </w:p>
    <w:p w14:paraId="622E6057" w14:textId="3C348C1A" w:rsidR="00AC4374" w:rsidRPr="00EC2764" w:rsidRDefault="00AC4374" w:rsidP="00AC4374">
      <w:pPr>
        <w:rPr>
          <w:rFonts w:ascii="Times New Roman" w:hAnsi="Times New Roman" w:cs="Times New Roman"/>
          <w:color w:val="000000"/>
          <w:sz w:val="20"/>
          <w:szCs w:val="20"/>
          <w:shd w:val="clear" w:color="auto" w:fill="FFFFFF"/>
        </w:rPr>
      </w:pPr>
      <w:r w:rsidRPr="00EC2764">
        <w:rPr>
          <w:rFonts w:ascii="Times New Roman" w:hAnsi="Times New Roman" w:cs="Times New Roman"/>
          <w:color w:val="000000"/>
          <w:sz w:val="20"/>
          <w:szCs w:val="20"/>
          <w:shd w:val="clear" w:color="auto" w:fill="FFFFFF"/>
        </w:rPr>
        <w:t>[</w:t>
      </w:r>
      <w:r w:rsidR="00CE2E74" w:rsidRPr="00EC2764">
        <w:rPr>
          <w:rFonts w:ascii="Times New Roman" w:hAnsi="Times New Roman" w:cs="Times New Roman"/>
          <w:color w:val="000000"/>
          <w:sz w:val="20"/>
          <w:szCs w:val="20"/>
          <w:shd w:val="clear" w:color="auto" w:fill="FFFFFF"/>
        </w:rPr>
        <w:t>7</w:t>
      </w:r>
      <w:r w:rsidRPr="00EC2764">
        <w:rPr>
          <w:rFonts w:ascii="Times New Roman" w:hAnsi="Times New Roman" w:cs="Times New Roman"/>
          <w:color w:val="000000"/>
          <w:sz w:val="20"/>
          <w:szCs w:val="20"/>
          <w:shd w:val="clear" w:color="auto" w:fill="FFFFFF"/>
        </w:rPr>
        <w:t>]</w:t>
      </w:r>
      <w:r w:rsidR="00314136" w:rsidRPr="00EC2764">
        <w:rPr>
          <w:rFonts w:ascii="Times New Roman" w:hAnsi="Times New Roman" w:cs="Times New Roman"/>
          <w:color w:val="000000"/>
          <w:sz w:val="20"/>
          <w:szCs w:val="20"/>
          <w:shd w:val="clear" w:color="auto" w:fill="FFFFFF"/>
        </w:rPr>
        <w:t xml:space="preserve"> "24.1. Tkinter — Python interface to </w:t>
      </w:r>
      <w:proofErr w:type="spellStart"/>
      <w:r w:rsidR="00314136" w:rsidRPr="00EC2764">
        <w:rPr>
          <w:rFonts w:ascii="Times New Roman" w:hAnsi="Times New Roman" w:cs="Times New Roman"/>
          <w:color w:val="000000"/>
          <w:sz w:val="20"/>
          <w:szCs w:val="20"/>
          <w:shd w:val="clear" w:color="auto" w:fill="FFFFFF"/>
        </w:rPr>
        <w:t>Tcl</w:t>
      </w:r>
      <w:proofErr w:type="spellEnd"/>
      <w:r w:rsidR="00314136" w:rsidRPr="00EC2764">
        <w:rPr>
          <w:rFonts w:ascii="Times New Roman" w:hAnsi="Times New Roman" w:cs="Times New Roman"/>
          <w:color w:val="000000"/>
          <w:sz w:val="20"/>
          <w:szCs w:val="20"/>
          <w:shd w:val="clear" w:color="auto" w:fill="FFFFFF"/>
        </w:rPr>
        <w:t>/Tk — Python 2.7.16 documentation", </w:t>
      </w:r>
      <w:r w:rsidR="00314136" w:rsidRPr="00EC2764">
        <w:rPr>
          <w:rFonts w:ascii="Times New Roman" w:hAnsi="Times New Roman" w:cs="Times New Roman"/>
          <w:i/>
          <w:iCs/>
          <w:color w:val="000000"/>
          <w:sz w:val="20"/>
          <w:szCs w:val="20"/>
          <w:shd w:val="clear" w:color="auto" w:fill="FFFFFF"/>
        </w:rPr>
        <w:t>Docs.python.org</w:t>
      </w:r>
      <w:r w:rsidR="00314136" w:rsidRPr="00EC2764">
        <w:rPr>
          <w:rFonts w:ascii="Times New Roman" w:hAnsi="Times New Roman" w:cs="Times New Roman"/>
          <w:color w:val="000000"/>
          <w:sz w:val="20"/>
          <w:szCs w:val="20"/>
          <w:shd w:val="clear" w:color="auto" w:fill="FFFFFF"/>
        </w:rPr>
        <w:t>, 2019. [Online]. Available: https://docs.python.org/2/library/tkinter.html.</w:t>
      </w:r>
    </w:p>
    <w:p w14:paraId="554A37F8" w14:textId="71114587" w:rsidR="00AC4374" w:rsidRPr="00EC2764" w:rsidRDefault="00AC4374" w:rsidP="00AC4374">
      <w:pPr>
        <w:rPr>
          <w:rFonts w:ascii="Times New Roman" w:hAnsi="Times New Roman" w:cs="Times New Roman"/>
          <w:color w:val="000000"/>
          <w:sz w:val="20"/>
          <w:szCs w:val="20"/>
          <w:shd w:val="clear" w:color="auto" w:fill="FFFFFF"/>
        </w:rPr>
      </w:pPr>
      <w:r w:rsidRPr="00EC2764">
        <w:rPr>
          <w:rFonts w:ascii="Times New Roman" w:hAnsi="Times New Roman" w:cs="Times New Roman"/>
          <w:color w:val="000000"/>
          <w:sz w:val="20"/>
          <w:szCs w:val="20"/>
          <w:shd w:val="clear" w:color="auto" w:fill="FFFFFF"/>
        </w:rPr>
        <w:t>[</w:t>
      </w:r>
      <w:r w:rsidR="00CE2E74" w:rsidRPr="00EC2764">
        <w:rPr>
          <w:rFonts w:ascii="Times New Roman" w:hAnsi="Times New Roman" w:cs="Times New Roman"/>
          <w:color w:val="000000"/>
          <w:sz w:val="20"/>
          <w:szCs w:val="20"/>
          <w:shd w:val="clear" w:color="auto" w:fill="FFFFFF"/>
        </w:rPr>
        <w:t>8</w:t>
      </w:r>
      <w:r w:rsidRPr="00EC2764">
        <w:rPr>
          <w:rFonts w:ascii="Times New Roman" w:hAnsi="Times New Roman" w:cs="Times New Roman"/>
          <w:color w:val="000000"/>
          <w:sz w:val="20"/>
          <w:szCs w:val="20"/>
          <w:shd w:val="clear" w:color="auto" w:fill="FFFFFF"/>
        </w:rPr>
        <w:t xml:space="preserve">] </w:t>
      </w:r>
      <w:r w:rsidR="00314136" w:rsidRPr="00EC2764">
        <w:rPr>
          <w:rFonts w:ascii="Times New Roman" w:hAnsi="Times New Roman" w:cs="Times New Roman"/>
          <w:color w:val="000000"/>
          <w:sz w:val="20"/>
          <w:szCs w:val="20"/>
          <w:shd w:val="clear" w:color="auto" w:fill="FFFFFF"/>
        </w:rPr>
        <w:t>"Pillow — Pillow (PIL Fork) 6.0.0 documentation", </w:t>
      </w:r>
      <w:r w:rsidR="00314136" w:rsidRPr="00EC2764">
        <w:rPr>
          <w:rFonts w:ascii="Times New Roman" w:hAnsi="Times New Roman" w:cs="Times New Roman"/>
          <w:i/>
          <w:iCs/>
          <w:color w:val="000000"/>
          <w:sz w:val="20"/>
          <w:szCs w:val="20"/>
          <w:shd w:val="clear" w:color="auto" w:fill="FFFFFF"/>
        </w:rPr>
        <w:t>Pillow.readthedocs.io</w:t>
      </w:r>
      <w:r w:rsidR="00314136" w:rsidRPr="00EC2764">
        <w:rPr>
          <w:rFonts w:ascii="Times New Roman" w:hAnsi="Times New Roman" w:cs="Times New Roman"/>
          <w:color w:val="000000"/>
          <w:sz w:val="20"/>
          <w:szCs w:val="20"/>
          <w:shd w:val="clear" w:color="auto" w:fill="FFFFFF"/>
        </w:rPr>
        <w:t xml:space="preserve">, 2019. [Online]. Available: </w:t>
      </w:r>
      <w:hyperlink r:id="rId34" w:history="1">
        <w:r w:rsidR="009919E3" w:rsidRPr="00EC2764">
          <w:rPr>
            <w:rStyle w:val="Hyperlink"/>
            <w:rFonts w:ascii="Times New Roman" w:hAnsi="Times New Roman" w:cs="Times New Roman"/>
            <w:sz w:val="20"/>
            <w:szCs w:val="20"/>
            <w:shd w:val="clear" w:color="auto" w:fill="FFFFFF"/>
          </w:rPr>
          <w:t>https://pillow.readthedocs.io/en/stable/</w:t>
        </w:r>
      </w:hyperlink>
      <w:r w:rsidR="00314136" w:rsidRPr="00EC2764">
        <w:rPr>
          <w:rFonts w:ascii="Times New Roman" w:hAnsi="Times New Roman" w:cs="Times New Roman"/>
          <w:color w:val="000000"/>
          <w:sz w:val="20"/>
          <w:szCs w:val="20"/>
          <w:shd w:val="clear" w:color="auto" w:fill="FFFFFF"/>
        </w:rPr>
        <w:t>.</w:t>
      </w:r>
    </w:p>
    <w:p w14:paraId="3EA53551" w14:textId="7BF47CAC" w:rsidR="009919E3" w:rsidRPr="00EC2764" w:rsidRDefault="009919E3" w:rsidP="009919E3">
      <w:pPr>
        <w:spacing w:line="240" w:lineRule="auto"/>
        <w:rPr>
          <w:rFonts w:ascii="Times New Roman" w:hAnsi="Times New Roman" w:cs="Times New Roman"/>
          <w:color w:val="000000"/>
          <w:sz w:val="20"/>
          <w:szCs w:val="20"/>
          <w:shd w:val="clear" w:color="auto" w:fill="FFFFFF"/>
        </w:rPr>
      </w:pPr>
      <w:r w:rsidRPr="00EC2764">
        <w:rPr>
          <w:rFonts w:ascii="Times New Roman" w:hAnsi="Times New Roman" w:cs="Times New Roman"/>
          <w:color w:val="000000"/>
          <w:sz w:val="20"/>
          <w:szCs w:val="20"/>
          <w:shd w:val="clear" w:color="auto" w:fill="FFFFFF"/>
        </w:rPr>
        <w:t>[</w:t>
      </w:r>
      <w:r w:rsidRPr="00EC2764">
        <w:rPr>
          <w:rFonts w:ascii="Times New Roman" w:hAnsi="Times New Roman" w:cs="Times New Roman"/>
          <w:color w:val="000000"/>
          <w:sz w:val="20"/>
          <w:szCs w:val="20"/>
          <w:shd w:val="clear" w:color="auto" w:fill="FFFFFF"/>
        </w:rPr>
        <w:t>9</w:t>
      </w:r>
      <w:r w:rsidRPr="00EC2764">
        <w:rPr>
          <w:rFonts w:ascii="Times New Roman" w:hAnsi="Times New Roman" w:cs="Times New Roman"/>
          <w:color w:val="000000"/>
          <w:sz w:val="20"/>
          <w:szCs w:val="20"/>
          <w:shd w:val="clear" w:color="auto" w:fill="FFFFFF"/>
        </w:rPr>
        <w:t>] Ballard, D. and Brown, C. (1982). </w:t>
      </w:r>
      <w:r w:rsidRPr="00EC2764">
        <w:rPr>
          <w:rFonts w:ascii="Times New Roman" w:hAnsi="Times New Roman" w:cs="Times New Roman"/>
          <w:i/>
          <w:iCs/>
          <w:color w:val="000000"/>
          <w:sz w:val="20"/>
          <w:szCs w:val="20"/>
          <w:shd w:val="clear" w:color="auto" w:fill="FFFFFF"/>
        </w:rPr>
        <w:t>Computer vision</w:t>
      </w:r>
      <w:r w:rsidRPr="00EC2764">
        <w:rPr>
          <w:rFonts w:ascii="Times New Roman" w:hAnsi="Times New Roman" w:cs="Times New Roman"/>
          <w:color w:val="000000"/>
          <w:sz w:val="20"/>
          <w:szCs w:val="20"/>
          <w:shd w:val="clear" w:color="auto" w:fill="FFFFFF"/>
        </w:rPr>
        <w:t xml:space="preserve">. </w:t>
      </w:r>
      <w:proofErr w:type="spellStart"/>
      <w:r w:rsidRPr="00EC2764">
        <w:rPr>
          <w:rFonts w:ascii="Times New Roman" w:hAnsi="Times New Roman" w:cs="Times New Roman"/>
          <w:color w:val="000000"/>
          <w:sz w:val="20"/>
          <w:szCs w:val="20"/>
          <w:shd w:val="clear" w:color="auto" w:fill="FFFFFF"/>
        </w:rPr>
        <w:t>Engelwood</w:t>
      </w:r>
      <w:proofErr w:type="spellEnd"/>
      <w:r w:rsidRPr="00EC2764">
        <w:rPr>
          <w:rFonts w:ascii="Times New Roman" w:hAnsi="Times New Roman" w:cs="Times New Roman"/>
          <w:color w:val="000000"/>
          <w:sz w:val="20"/>
          <w:szCs w:val="20"/>
          <w:shd w:val="clear" w:color="auto" w:fill="FFFFFF"/>
        </w:rPr>
        <w:t xml:space="preserve"> Cliffs: Prentice-Hall.</w:t>
      </w:r>
    </w:p>
    <w:p w14:paraId="62FB4635" w14:textId="401C1CF8" w:rsidR="009919E3" w:rsidRPr="00EC2764" w:rsidRDefault="009919E3" w:rsidP="009919E3">
      <w:pPr>
        <w:spacing w:line="240" w:lineRule="auto"/>
        <w:rPr>
          <w:rFonts w:ascii="Times New Roman" w:hAnsi="Times New Roman" w:cs="Times New Roman"/>
          <w:color w:val="000000"/>
          <w:sz w:val="20"/>
          <w:szCs w:val="20"/>
          <w:shd w:val="clear" w:color="auto" w:fill="FFFFFF"/>
        </w:rPr>
      </w:pPr>
      <w:r w:rsidRPr="00EC2764">
        <w:rPr>
          <w:rFonts w:ascii="Times New Roman" w:hAnsi="Times New Roman" w:cs="Times New Roman"/>
          <w:color w:val="000000"/>
          <w:sz w:val="20"/>
          <w:szCs w:val="20"/>
          <w:shd w:val="clear" w:color="auto" w:fill="FFFFFF"/>
        </w:rPr>
        <w:t>[</w:t>
      </w:r>
      <w:r w:rsidRPr="00EC2764">
        <w:rPr>
          <w:rFonts w:ascii="Times New Roman" w:hAnsi="Times New Roman" w:cs="Times New Roman"/>
          <w:color w:val="000000"/>
          <w:sz w:val="20"/>
          <w:szCs w:val="20"/>
          <w:shd w:val="clear" w:color="auto" w:fill="FFFFFF"/>
        </w:rPr>
        <w:t>10</w:t>
      </w:r>
      <w:r w:rsidRPr="00EC2764">
        <w:rPr>
          <w:rFonts w:ascii="Times New Roman" w:hAnsi="Times New Roman" w:cs="Times New Roman"/>
          <w:color w:val="000000"/>
          <w:sz w:val="20"/>
          <w:szCs w:val="20"/>
          <w:shd w:val="clear" w:color="auto" w:fill="FFFFFF"/>
        </w:rPr>
        <w:t>] D. Forsyth and J. Ponce, </w:t>
      </w:r>
      <w:r w:rsidRPr="00EC2764">
        <w:rPr>
          <w:rFonts w:ascii="Times New Roman" w:hAnsi="Times New Roman" w:cs="Times New Roman"/>
          <w:i/>
          <w:iCs/>
          <w:color w:val="000000"/>
          <w:sz w:val="20"/>
          <w:szCs w:val="20"/>
          <w:shd w:val="clear" w:color="auto" w:fill="FFFFFF"/>
        </w:rPr>
        <w:t>Computer vision</w:t>
      </w:r>
      <w:r w:rsidRPr="00EC2764">
        <w:rPr>
          <w:rFonts w:ascii="Times New Roman" w:hAnsi="Times New Roman" w:cs="Times New Roman"/>
          <w:color w:val="000000"/>
          <w:sz w:val="20"/>
          <w:szCs w:val="20"/>
          <w:shd w:val="clear" w:color="auto" w:fill="FFFFFF"/>
        </w:rPr>
        <w:t>. Upper Saddle River, N.J.: Prentice Hall, 2003.</w:t>
      </w:r>
    </w:p>
    <w:p w14:paraId="2F48C3FD" w14:textId="795FF11B" w:rsidR="009919E3" w:rsidRPr="00EC2764" w:rsidRDefault="00575AF5" w:rsidP="00575AF5">
      <w:pPr>
        <w:spacing w:line="240" w:lineRule="auto"/>
        <w:rPr>
          <w:rFonts w:ascii="Times New Roman" w:hAnsi="Times New Roman" w:cs="Times New Roman"/>
          <w:color w:val="000000"/>
          <w:sz w:val="20"/>
          <w:szCs w:val="20"/>
          <w:shd w:val="clear" w:color="auto" w:fill="FFFFFF"/>
        </w:rPr>
      </w:pPr>
      <w:r w:rsidRPr="00EC2764">
        <w:rPr>
          <w:rStyle w:val="Hyperlink"/>
          <w:rFonts w:ascii="Times New Roman" w:hAnsi="Times New Roman" w:cs="Times New Roman"/>
          <w:color w:val="auto"/>
          <w:u w:val="none"/>
        </w:rPr>
        <w:t>[11]</w:t>
      </w:r>
      <w:r w:rsidRPr="00EC2764">
        <w:rPr>
          <w:rFonts w:ascii="Times New Roman" w:hAnsi="Times New Roman" w:cs="Times New Roman"/>
          <w:color w:val="000000"/>
          <w:sz w:val="20"/>
          <w:szCs w:val="20"/>
          <w:shd w:val="clear" w:color="auto" w:fill="FFFFFF"/>
        </w:rPr>
        <w:t xml:space="preserve"> MICE Magazine. (2019). </w:t>
      </w:r>
      <w:r w:rsidRPr="00EC2764">
        <w:rPr>
          <w:rFonts w:ascii="Times New Roman" w:hAnsi="Times New Roman" w:cs="Times New Roman"/>
          <w:i/>
          <w:iCs/>
          <w:color w:val="000000"/>
          <w:sz w:val="20"/>
          <w:szCs w:val="20"/>
          <w:shd w:val="clear" w:color="auto" w:fill="FFFFFF"/>
        </w:rPr>
        <w:t>Issue Three: Ghost Intimacies</w:t>
      </w:r>
      <w:r w:rsidRPr="00EC2764">
        <w:rPr>
          <w:rFonts w:ascii="Times New Roman" w:hAnsi="Times New Roman" w:cs="Times New Roman"/>
          <w:color w:val="000000"/>
          <w:sz w:val="20"/>
          <w:szCs w:val="20"/>
          <w:shd w:val="clear" w:color="auto" w:fill="FFFFFF"/>
        </w:rPr>
        <w:t xml:space="preserve">. [online] Available at: </w:t>
      </w:r>
      <w:hyperlink r:id="rId35" w:history="1">
        <w:r w:rsidR="00F3739A" w:rsidRPr="00EC2764">
          <w:rPr>
            <w:rStyle w:val="Hyperlink"/>
            <w:rFonts w:ascii="Times New Roman" w:hAnsi="Times New Roman" w:cs="Times New Roman"/>
            <w:sz w:val="20"/>
            <w:szCs w:val="20"/>
            <w:shd w:val="clear" w:color="auto" w:fill="FFFFFF"/>
          </w:rPr>
          <w:t>http://micemagazine.ca/issue-three</w:t>
        </w:r>
      </w:hyperlink>
    </w:p>
    <w:p w14:paraId="69338F3B" w14:textId="1BDD66AF" w:rsidR="001E1B7B" w:rsidRPr="00EC2764" w:rsidRDefault="001E1B7B" w:rsidP="001E1B7B">
      <w:pPr>
        <w:spacing w:line="240" w:lineRule="auto"/>
        <w:rPr>
          <w:rFonts w:ascii="Times New Roman" w:hAnsi="Times New Roman" w:cs="Times New Roman"/>
          <w:color w:val="000000"/>
          <w:sz w:val="20"/>
          <w:szCs w:val="20"/>
          <w:shd w:val="clear" w:color="auto" w:fill="FFFFFF"/>
        </w:rPr>
      </w:pPr>
      <w:r w:rsidRPr="00EC2764">
        <w:rPr>
          <w:rFonts w:ascii="Times New Roman" w:hAnsi="Times New Roman" w:cs="Times New Roman"/>
          <w:color w:val="000000"/>
          <w:sz w:val="20"/>
          <w:szCs w:val="20"/>
          <w:shd w:val="clear" w:color="auto" w:fill="FFFFFF"/>
        </w:rPr>
        <w:t>[</w:t>
      </w:r>
      <w:r w:rsidRPr="00EC2764">
        <w:rPr>
          <w:rFonts w:ascii="Times New Roman" w:hAnsi="Times New Roman" w:cs="Times New Roman"/>
          <w:color w:val="000000"/>
          <w:sz w:val="20"/>
          <w:szCs w:val="20"/>
          <w:shd w:val="clear" w:color="auto" w:fill="FFFFFF"/>
        </w:rPr>
        <w:t>12</w:t>
      </w:r>
      <w:r w:rsidRPr="00EC2764">
        <w:rPr>
          <w:rFonts w:ascii="Times New Roman" w:hAnsi="Times New Roman" w:cs="Times New Roman"/>
          <w:color w:val="000000"/>
          <w:sz w:val="20"/>
          <w:szCs w:val="20"/>
          <w:shd w:val="clear" w:color="auto" w:fill="FFFFFF"/>
        </w:rPr>
        <w:t xml:space="preserve">] M. </w:t>
      </w:r>
      <w:proofErr w:type="spellStart"/>
      <w:r w:rsidRPr="00EC2764">
        <w:rPr>
          <w:rFonts w:ascii="Times New Roman" w:hAnsi="Times New Roman" w:cs="Times New Roman"/>
          <w:color w:val="000000"/>
          <w:sz w:val="20"/>
          <w:szCs w:val="20"/>
          <w:shd w:val="clear" w:color="auto" w:fill="FFFFFF"/>
        </w:rPr>
        <w:t>Sonka</w:t>
      </w:r>
      <w:proofErr w:type="spellEnd"/>
      <w:r w:rsidRPr="00EC2764">
        <w:rPr>
          <w:rFonts w:ascii="Times New Roman" w:hAnsi="Times New Roman" w:cs="Times New Roman"/>
          <w:color w:val="000000"/>
          <w:sz w:val="20"/>
          <w:szCs w:val="20"/>
          <w:shd w:val="clear" w:color="auto" w:fill="FFFFFF"/>
        </w:rPr>
        <w:t xml:space="preserve">, R. Boyle and V. </w:t>
      </w:r>
      <w:proofErr w:type="spellStart"/>
      <w:r w:rsidRPr="00EC2764">
        <w:rPr>
          <w:rFonts w:ascii="Times New Roman" w:hAnsi="Times New Roman" w:cs="Times New Roman"/>
          <w:color w:val="000000"/>
          <w:sz w:val="20"/>
          <w:szCs w:val="20"/>
          <w:shd w:val="clear" w:color="auto" w:fill="FFFFFF"/>
        </w:rPr>
        <w:t>Hlavac</w:t>
      </w:r>
      <w:proofErr w:type="spellEnd"/>
      <w:r w:rsidRPr="00EC2764">
        <w:rPr>
          <w:rFonts w:ascii="Times New Roman" w:hAnsi="Times New Roman" w:cs="Times New Roman"/>
          <w:color w:val="000000"/>
          <w:sz w:val="20"/>
          <w:szCs w:val="20"/>
          <w:shd w:val="clear" w:color="auto" w:fill="FFFFFF"/>
        </w:rPr>
        <w:t>, </w:t>
      </w:r>
      <w:r w:rsidRPr="00EC2764">
        <w:rPr>
          <w:rFonts w:ascii="Times New Roman" w:hAnsi="Times New Roman" w:cs="Times New Roman"/>
          <w:i/>
          <w:iCs/>
          <w:color w:val="000000"/>
          <w:sz w:val="20"/>
          <w:szCs w:val="20"/>
          <w:shd w:val="clear" w:color="auto" w:fill="FFFFFF"/>
        </w:rPr>
        <w:t>Image processing</w:t>
      </w:r>
      <w:r w:rsidRPr="00EC2764">
        <w:rPr>
          <w:rFonts w:ascii="Times New Roman" w:hAnsi="Times New Roman" w:cs="Times New Roman"/>
          <w:color w:val="000000"/>
          <w:sz w:val="20"/>
          <w:szCs w:val="20"/>
          <w:shd w:val="clear" w:color="auto" w:fill="FFFFFF"/>
        </w:rPr>
        <w:t xml:space="preserve">. Toronto [etc.]: </w:t>
      </w:r>
      <w:proofErr w:type="spellStart"/>
      <w:r w:rsidRPr="00EC2764">
        <w:rPr>
          <w:rFonts w:ascii="Times New Roman" w:hAnsi="Times New Roman" w:cs="Times New Roman"/>
          <w:color w:val="000000"/>
          <w:sz w:val="20"/>
          <w:szCs w:val="20"/>
          <w:shd w:val="clear" w:color="auto" w:fill="FFFFFF"/>
        </w:rPr>
        <w:t>Thomsson</w:t>
      </w:r>
      <w:proofErr w:type="spellEnd"/>
      <w:r w:rsidRPr="00EC2764">
        <w:rPr>
          <w:rFonts w:ascii="Times New Roman" w:hAnsi="Times New Roman" w:cs="Times New Roman"/>
          <w:color w:val="000000"/>
          <w:sz w:val="20"/>
          <w:szCs w:val="20"/>
          <w:shd w:val="clear" w:color="auto" w:fill="FFFFFF"/>
        </w:rPr>
        <w:t xml:space="preserve"> Learning, 2008.</w:t>
      </w:r>
    </w:p>
    <w:p w14:paraId="7A0AB235" w14:textId="78D92952" w:rsidR="001E1B7B" w:rsidRPr="00EC2764" w:rsidRDefault="001E1B7B" w:rsidP="001E1B7B">
      <w:pPr>
        <w:spacing w:line="240" w:lineRule="auto"/>
        <w:rPr>
          <w:rFonts w:ascii="Times New Roman" w:hAnsi="Times New Roman" w:cs="Times New Roman"/>
          <w:color w:val="000000"/>
          <w:sz w:val="20"/>
          <w:szCs w:val="20"/>
          <w:shd w:val="clear" w:color="auto" w:fill="FFFFFF"/>
        </w:rPr>
      </w:pPr>
      <w:r w:rsidRPr="00EC2764">
        <w:rPr>
          <w:rFonts w:ascii="Times New Roman" w:hAnsi="Times New Roman" w:cs="Times New Roman"/>
          <w:color w:val="000000"/>
          <w:sz w:val="20"/>
          <w:szCs w:val="20"/>
          <w:shd w:val="clear" w:color="auto" w:fill="FFFFFF"/>
        </w:rPr>
        <w:t>[13</w:t>
      </w:r>
      <w:r w:rsidRPr="00EC2764">
        <w:rPr>
          <w:rFonts w:ascii="Times New Roman" w:hAnsi="Times New Roman" w:cs="Times New Roman"/>
          <w:color w:val="000000"/>
          <w:sz w:val="20"/>
          <w:szCs w:val="20"/>
          <w:shd w:val="clear" w:color="auto" w:fill="FFFFFF"/>
        </w:rPr>
        <w:t xml:space="preserve">] B. </w:t>
      </w:r>
      <w:proofErr w:type="spellStart"/>
      <w:r w:rsidRPr="00EC2764">
        <w:rPr>
          <w:rFonts w:ascii="Times New Roman" w:hAnsi="Times New Roman" w:cs="Times New Roman"/>
          <w:color w:val="000000"/>
          <w:sz w:val="20"/>
          <w:szCs w:val="20"/>
          <w:shd w:val="clear" w:color="auto" w:fill="FFFFFF"/>
        </w:rPr>
        <w:t>Schölkopf</w:t>
      </w:r>
      <w:proofErr w:type="spellEnd"/>
      <w:r w:rsidRPr="00EC2764">
        <w:rPr>
          <w:rFonts w:ascii="Times New Roman" w:hAnsi="Times New Roman" w:cs="Times New Roman"/>
          <w:color w:val="000000"/>
          <w:sz w:val="20"/>
          <w:szCs w:val="20"/>
          <w:shd w:val="clear" w:color="auto" w:fill="FFFFFF"/>
        </w:rPr>
        <w:t xml:space="preserve"> and A. </w:t>
      </w:r>
      <w:proofErr w:type="spellStart"/>
      <w:r w:rsidRPr="00EC2764">
        <w:rPr>
          <w:rFonts w:ascii="Times New Roman" w:hAnsi="Times New Roman" w:cs="Times New Roman"/>
          <w:color w:val="000000"/>
          <w:sz w:val="20"/>
          <w:szCs w:val="20"/>
          <w:shd w:val="clear" w:color="auto" w:fill="FFFFFF"/>
        </w:rPr>
        <w:t>Smola</w:t>
      </w:r>
      <w:proofErr w:type="spellEnd"/>
      <w:r w:rsidRPr="00EC2764">
        <w:rPr>
          <w:rFonts w:ascii="Times New Roman" w:hAnsi="Times New Roman" w:cs="Times New Roman"/>
          <w:color w:val="000000"/>
          <w:sz w:val="20"/>
          <w:szCs w:val="20"/>
          <w:shd w:val="clear" w:color="auto" w:fill="FFFFFF"/>
        </w:rPr>
        <w:t>, </w:t>
      </w:r>
      <w:r w:rsidRPr="00EC2764">
        <w:rPr>
          <w:rFonts w:ascii="Times New Roman" w:hAnsi="Times New Roman" w:cs="Times New Roman"/>
          <w:i/>
          <w:iCs/>
          <w:color w:val="000000"/>
          <w:sz w:val="20"/>
          <w:szCs w:val="20"/>
          <w:shd w:val="clear" w:color="auto" w:fill="FFFFFF"/>
        </w:rPr>
        <w:t>Learning with kernels</w:t>
      </w:r>
      <w:r w:rsidRPr="00EC2764">
        <w:rPr>
          <w:rFonts w:ascii="Times New Roman" w:hAnsi="Times New Roman" w:cs="Times New Roman"/>
          <w:color w:val="000000"/>
          <w:sz w:val="20"/>
          <w:szCs w:val="20"/>
          <w:shd w:val="clear" w:color="auto" w:fill="FFFFFF"/>
        </w:rPr>
        <w:t>. Cambridge, Mass.: MIT Press, 2009.</w:t>
      </w:r>
    </w:p>
    <w:p w14:paraId="70B19F27" w14:textId="77777777" w:rsidR="001E1B7B" w:rsidRPr="00EC2764" w:rsidRDefault="001E1B7B" w:rsidP="00575AF5">
      <w:pPr>
        <w:spacing w:line="240" w:lineRule="auto"/>
        <w:rPr>
          <w:rFonts w:ascii="Times New Roman" w:hAnsi="Times New Roman" w:cs="Times New Roman"/>
          <w:color w:val="000000"/>
          <w:sz w:val="20"/>
          <w:szCs w:val="20"/>
          <w:shd w:val="clear" w:color="auto" w:fill="FFFFFF"/>
        </w:rPr>
      </w:pPr>
    </w:p>
    <w:p w14:paraId="647482D8" w14:textId="0EA47BE3" w:rsidR="00F3739A" w:rsidRPr="00EC2764" w:rsidRDefault="00F3739A" w:rsidP="00F3739A">
      <w:pPr>
        <w:spacing w:line="240" w:lineRule="auto"/>
        <w:rPr>
          <w:rFonts w:ascii="Times New Roman" w:hAnsi="Times New Roman" w:cs="Times New Roman"/>
          <w:color w:val="000000"/>
          <w:sz w:val="20"/>
          <w:szCs w:val="20"/>
          <w:shd w:val="clear" w:color="auto" w:fill="FFFFFF"/>
        </w:rPr>
      </w:pPr>
      <w:r w:rsidRPr="00EC2764">
        <w:rPr>
          <w:rFonts w:ascii="Times New Roman" w:hAnsi="Times New Roman" w:cs="Times New Roman"/>
          <w:color w:val="000000"/>
          <w:sz w:val="20"/>
          <w:szCs w:val="20"/>
          <w:shd w:val="clear" w:color="auto" w:fill="FFFFFF"/>
        </w:rPr>
        <w:t>[</w:t>
      </w:r>
      <w:r w:rsidR="001E1B7B" w:rsidRPr="00EC2764">
        <w:rPr>
          <w:rFonts w:ascii="Times New Roman" w:hAnsi="Times New Roman" w:cs="Times New Roman"/>
          <w:color w:val="000000"/>
          <w:sz w:val="20"/>
          <w:szCs w:val="20"/>
          <w:shd w:val="clear" w:color="auto" w:fill="FFFFFF"/>
        </w:rPr>
        <w:t>14</w:t>
      </w:r>
      <w:r w:rsidRPr="00EC2764">
        <w:rPr>
          <w:rFonts w:ascii="Times New Roman" w:hAnsi="Times New Roman" w:cs="Times New Roman"/>
          <w:color w:val="000000"/>
          <w:sz w:val="20"/>
          <w:szCs w:val="20"/>
          <w:shd w:val="clear" w:color="auto" w:fill="FFFFFF"/>
        </w:rPr>
        <w:t>] S. Mallick, "Histogram of Oriented Gradients | Learn OpenCV", </w:t>
      </w:r>
      <w:r w:rsidRPr="00EC2764">
        <w:rPr>
          <w:rFonts w:ascii="Times New Roman" w:hAnsi="Times New Roman" w:cs="Times New Roman"/>
          <w:i/>
          <w:iCs/>
          <w:color w:val="000000"/>
          <w:sz w:val="20"/>
          <w:szCs w:val="20"/>
          <w:shd w:val="clear" w:color="auto" w:fill="FFFFFF"/>
        </w:rPr>
        <w:t>Learnopencv.com</w:t>
      </w:r>
      <w:r w:rsidRPr="00EC2764">
        <w:rPr>
          <w:rFonts w:ascii="Times New Roman" w:hAnsi="Times New Roman" w:cs="Times New Roman"/>
          <w:color w:val="000000"/>
          <w:sz w:val="20"/>
          <w:szCs w:val="20"/>
          <w:shd w:val="clear" w:color="auto" w:fill="FFFFFF"/>
        </w:rPr>
        <w:t xml:space="preserve">, 2019. [Online]. Available: </w:t>
      </w:r>
      <w:hyperlink r:id="rId36" w:history="1">
        <w:r w:rsidRPr="00EC2764">
          <w:rPr>
            <w:rStyle w:val="Hyperlink"/>
            <w:rFonts w:ascii="Times New Roman" w:hAnsi="Times New Roman" w:cs="Times New Roman"/>
            <w:sz w:val="20"/>
            <w:szCs w:val="20"/>
            <w:shd w:val="clear" w:color="auto" w:fill="FFFFFF"/>
          </w:rPr>
          <w:t>https://www.learnopencv.com/histogram-of-oriented-gradients/</w:t>
        </w:r>
      </w:hyperlink>
      <w:r w:rsidRPr="00EC2764">
        <w:rPr>
          <w:rFonts w:ascii="Times New Roman" w:hAnsi="Times New Roman" w:cs="Times New Roman"/>
          <w:color w:val="000000"/>
          <w:sz w:val="20"/>
          <w:szCs w:val="20"/>
          <w:shd w:val="clear" w:color="auto" w:fill="FFFFFF"/>
        </w:rPr>
        <w:t>.</w:t>
      </w:r>
    </w:p>
    <w:p w14:paraId="64CC8752" w14:textId="0CAAFBB0" w:rsidR="00F3739A" w:rsidRPr="00EC2764" w:rsidRDefault="00F3739A" w:rsidP="00F3739A">
      <w:pPr>
        <w:spacing w:line="240" w:lineRule="auto"/>
        <w:rPr>
          <w:rFonts w:ascii="Times New Roman" w:hAnsi="Times New Roman" w:cs="Times New Roman"/>
          <w:color w:val="000000"/>
          <w:sz w:val="20"/>
          <w:szCs w:val="20"/>
          <w:shd w:val="clear" w:color="auto" w:fill="FFFFFF"/>
        </w:rPr>
      </w:pPr>
      <w:r w:rsidRPr="00EC2764">
        <w:rPr>
          <w:rFonts w:ascii="Times New Roman" w:hAnsi="Times New Roman" w:cs="Times New Roman"/>
          <w:color w:val="000000"/>
          <w:sz w:val="20"/>
          <w:szCs w:val="20"/>
          <w:shd w:val="clear" w:color="auto" w:fill="FFFFFF"/>
        </w:rPr>
        <w:t>[</w:t>
      </w:r>
      <w:r w:rsidR="001E1B7B" w:rsidRPr="00EC2764">
        <w:rPr>
          <w:rFonts w:ascii="Times New Roman" w:hAnsi="Times New Roman" w:cs="Times New Roman"/>
          <w:color w:val="000000"/>
          <w:sz w:val="20"/>
          <w:szCs w:val="20"/>
          <w:shd w:val="clear" w:color="auto" w:fill="FFFFFF"/>
        </w:rPr>
        <w:t>15</w:t>
      </w:r>
      <w:r w:rsidRPr="00EC2764">
        <w:rPr>
          <w:rFonts w:ascii="Times New Roman" w:hAnsi="Times New Roman" w:cs="Times New Roman"/>
          <w:color w:val="000000"/>
          <w:sz w:val="20"/>
          <w:szCs w:val="20"/>
          <w:shd w:val="clear" w:color="auto" w:fill="FFFFFF"/>
        </w:rPr>
        <w:t xml:space="preserve">] N. </w:t>
      </w:r>
      <w:proofErr w:type="spellStart"/>
      <w:r w:rsidRPr="00EC2764">
        <w:rPr>
          <w:rFonts w:ascii="Times New Roman" w:hAnsi="Times New Roman" w:cs="Times New Roman"/>
          <w:color w:val="000000"/>
          <w:sz w:val="20"/>
          <w:szCs w:val="20"/>
          <w:shd w:val="clear" w:color="auto" w:fill="FFFFFF"/>
        </w:rPr>
        <w:t>Dalal</w:t>
      </w:r>
      <w:proofErr w:type="spellEnd"/>
      <w:r w:rsidRPr="00EC2764">
        <w:rPr>
          <w:rFonts w:ascii="Times New Roman" w:hAnsi="Times New Roman" w:cs="Times New Roman"/>
          <w:color w:val="000000"/>
          <w:sz w:val="20"/>
          <w:szCs w:val="20"/>
          <w:shd w:val="clear" w:color="auto" w:fill="FFFFFF"/>
        </w:rPr>
        <w:t xml:space="preserve"> and B. </w:t>
      </w:r>
      <w:proofErr w:type="spellStart"/>
      <w:r w:rsidRPr="00EC2764">
        <w:rPr>
          <w:rFonts w:ascii="Times New Roman" w:hAnsi="Times New Roman" w:cs="Times New Roman"/>
          <w:color w:val="000000"/>
          <w:sz w:val="20"/>
          <w:szCs w:val="20"/>
          <w:shd w:val="clear" w:color="auto" w:fill="FFFFFF"/>
        </w:rPr>
        <w:t>Triggs</w:t>
      </w:r>
      <w:proofErr w:type="spellEnd"/>
      <w:r w:rsidRPr="00EC2764">
        <w:rPr>
          <w:rFonts w:ascii="Times New Roman" w:hAnsi="Times New Roman" w:cs="Times New Roman"/>
          <w:color w:val="000000"/>
          <w:sz w:val="20"/>
          <w:szCs w:val="20"/>
          <w:shd w:val="clear" w:color="auto" w:fill="FFFFFF"/>
        </w:rPr>
        <w:t>, "Histograms of Oriented Gradients for Human Detection", </w:t>
      </w:r>
      <w:r w:rsidRPr="00EC2764">
        <w:rPr>
          <w:rFonts w:ascii="Times New Roman" w:hAnsi="Times New Roman" w:cs="Times New Roman"/>
          <w:i/>
          <w:iCs/>
          <w:color w:val="000000"/>
          <w:sz w:val="20"/>
          <w:szCs w:val="20"/>
          <w:shd w:val="clear" w:color="auto" w:fill="FFFFFF"/>
        </w:rPr>
        <w:t>2005 IEEE Computer Society Conference on Computer Vision and Pattern Recognition (CVPR'05)</w:t>
      </w:r>
      <w:r w:rsidRPr="00EC2764">
        <w:rPr>
          <w:rFonts w:ascii="Times New Roman" w:hAnsi="Times New Roman" w:cs="Times New Roman"/>
          <w:color w:val="000000"/>
          <w:sz w:val="20"/>
          <w:szCs w:val="20"/>
          <w:shd w:val="clear" w:color="auto" w:fill="FFFFFF"/>
        </w:rPr>
        <w:t>. Available: 10.1109/cvpr.2005.177</w:t>
      </w:r>
    </w:p>
    <w:p w14:paraId="115597A3" w14:textId="6C3FC18F" w:rsidR="00F3739A" w:rsidRPr="00EC2764" w:rsidRDefault="00F3739A" w:rsidP="00575AF5">
      <w:pPr>
        <w:spacing w:line="240" w:lineRule="auto"/>
        <w:rPr>
          <w:rFonts w:ascii="Times New Roman" w:hAnsi="Times New Roman" w:cs="Times New Roman"/>
          <w:color w:val="000000"/>
          <w:sz w:val="20"/>
          <w:szCs w:val="20"/>
          <w:shd w:val="clear" w:color="auto" w:fill="FFFFFF"/>
        </w:rPr>
      </w:pPr>
      <w:r w:rsidRPr="00EC2764">
        <w:rPr>
          <w:rFonts w:ascii="Times New Roman" w:hAnsi="Times New Roman" w:cs="Times New Roman"/>
          <w:color w:val="000000"/>
          <w:sz w:val="20"/>
          <w:szCs w:val="20"/>
          <w:shd w:val="clear" w:color="auto" w:fill="FFFFFF"/>
        </w:rPr>
        <w:t>[</w:t>
      </w:r>
      <w:r w:rsidR="001E1B7B" w:rsidRPr="00EC2764">
        <w:rPr>
          <w:rFonts w:ascii="Times New Roman" w:hAnsi="Times New Roman" w:cs="Times New Roman"/>
          <w:color w:val="000000"/>
          <w:sz w:val="20"/>
          <w:szCs w:val="20"/>
          <w:shd w:val="clear" w:color="auto" w:fill="FFFFFF"/>
        </w:rPr>
        <w:t>16</w:t>
      </w:r>
      <w:r w:rsidRPr="00EC2764">
        <w:rPr>
          <w:rFonts w:ascii="Times New Roman" w:hAnsi="Times New Roman" w:cs="Times New Roman"/>
          <w:color w:val="000000"/>
          <w:sz w:val="20"/>
          <w:szCs w:val="20"/>
          <w:shd w:val="clear" w:color="auto" w:fill="FFFFFF"/>
        </w:rPr>
        <w:t>] R. Caruana and A. Niculescu-</w:t>
      </w:r>
      <w:proofErr w:type="spellStart"/>
      <w:r w:rsidRPr="00EC2764">
        <w:rPr>
          <w:rFonts w:ascii="Times New Roman" w:hAnsi="Times New Roman" w:cs="Times New Roman"/>
          <w:color w:val="000000"/>
          <w:sz w:val="20"/>
          <w:szCs w:val="20"/>
          <w:shd w:val="clear" w:color="auto" w:fill="FFFFFF"/>
        </w:rPr>
        <w:t>Mizil</w:t>
      </w:r>
      <w:proofErr w:type="spellEnd"/>
      <w:r w:rsidRPr="00EC2764">
        <w:rPr>
          <w:rFonts w:ascii="Times New Roman" w:hAnsi="Times New Roman" w:cs="Times New Roman"/>
          <w:color w:val="000000"/>
          <w:sz w:val="20"/>
          <w:szCs w:val="20"/>
          <w:shd w:val="clear" w:color="auto" w:fill="FFFFFF"/>
        </w:rPr>
        <w:t>, "An empirical comparison of supervised learning algorithms", </w:t>
      </w:r>
      <w:r w:rsidRPr="00EC2764">
        <w:rPr>
          <w:rFonts w:ascii="Times New Roman" w:hAnsi="Times New Roman" w:cs="Times New Roman"/>
          <w:i/>
          <w:iCs/>
          <w:color w:val="000000"/>
          <w:sz w:val="20"/>
          <w:szCs w:val="20"/>
          <w:shd w:val="clear" w:color="auto" w:fill="FFFFFF"/>
        </w:rPr>
        <w:t>Proceedings of the 23rd international conference on Machine learning - ICML '06</w:t>
      </w:r>
      <w:r w:rsidRPr="00EC2764">
        <w:rPr>
          <w:rFonts w:ascii="Times New Roman" w:hAnsi="Times New Roman" w:cs="Times New Roman"/>
          <w:color w:val="000000"/>
          <w:sz w:val="20"/>
          <w:szCs w:val="20"/>
          <w:shd w:val="clear" w:color="auto" w:fill="FFFFFF"/>
        </w:rPr>
        <w:t>, 2006. Available: 10.1145/1143844.1143865</w:t>
      </w:r>
    </w:p>
    <w:p w14:paraId="2F1C9546" w14:textId="65EE3B95" w:rsidR="00741E6B" w:rsidRPr="00EC2764" w:rsidRDefault="00741E6B" w:rsidP="00741E6B">
      <w:pPr>
        <w:spacing w:line="240" w:lineRule="auto"/>
        <w:rPr>
          <w:rStyle w:val="Hyperlink"/>
          <w:rFonts w:ascii="Times New Roman" w:hAnsi="Times New Roman" w:cs="Times New Roman"/>
        </w:rPr>
      </w:pPr>
      <w:r w:rsidRPr="00EC2764">
        <w:rPr>
          <w:rFonts w:ascii="Times New Roman" w:hAnsi="Times New Roman" w:cs="Times New Roman"/>
        </w:rPr>
        <w:t>[</w:t>
      </w:r>
      <w:r w:rsidR="001E1B7B" w:rsidRPr="00EC2764">
        <w:rPr>
          <w:rFonts w:ascii="Times New Roman" w:hAnsi="Times New Roman" w:cs="Times New Roman"/>
        </w:rPr>
        <w:t>17</w:t>
      </w:r>
      <w:r w:rsidRPr="00EC2764">
        <w:rPr>
          <w:rFonts w:ascii="Times New Roman" w:hAnsi="Times New Roman" w:cs="Times New Roman"/>
        </w:rPr>
        <w:t xml:space="preserve">] </w:t>
      </w:r>
      <w:r w:rsidRPr="00EC2764">
        <w:rPr>
          <w:rFonts w:ascii="Times New Roman" w:hAnsi="Times New Roman" w:cs="Times New Roman"/>
          <w:color w:val="000000"/>
          <w:sz w:val="20"/>
          <w:szCs w:val="20"/>
          <w:shd w:val="clear" w:color="auto" w:fill="FFFFFF"/>
        </w:rPr>
        <w:t>"Chapter 3: Support Vector machine with Math.", </w:t>
      </w:r>
      <w:r w:rsidRPr="00EC2764">
        <w:rPr>
          <w:rFonts w:ascii="Times New Roman" w:hAnsi="Times New Roman" w:cs="Times New Roman"/>
          <w:i/>
          <w:iCs/>
          <w:color w:val="000000"/>
          <w:sz w:val="20"/>
          <w:szCs w:val="20"/>
          <w:shd w:val="clear" w:color="auto" w:fill="FFFFFF"/>
        </w:rPr>
        <w:t>Medium</w:t>
      </w:r>
      <w:r w:rsidRPr="00EC2764">
        <w:rPr>
          <w:rFonts w:ascii="Times New Roman" w:hAnsi="Times New Roman" w:cs="Times New Roman"/>
          <w:color w:val="000000"/>
          <w:sz w:val="20"/>
          <w:szCs w:val="20"/>
          <w:shd w:val="clear" w:color="auto" w:fill="FFFFFF"/>
        </w:rPr>
        <w:t>, 2019. [Online]. Available: https://medium.com/deep-math-machine-learning-ai/chapter-3-support-vector-machine-with-math-47d6193c82be.</w:t>
      </w:r>
    </w:p>
    <w:p w14:paraId="76977C63" w14:textId="0D620442" w:rsidR="00741E6B" w:rsidRPr="00EC2764" w:rsidRDefault="00741E6B" w:rsidP="00741E6B">
      <w:pPr>
        <w:spacing w:line="240" w:lineRule="auto"/>
        <w:rPr>
          <w:rStyle w:val="Hyperlink"/>
          <w:rFonts w:ascii="Times New Roman" w:hAnsi="Times New Roman" w:cs="Times New Roman"/>
        </w:rPr>
      </w:pPr>
      <w:r w:rsidRPr="00EC2764">
        <w:rPr>
          <w:rFonts w:ascii="Times New Roman" w:hAnsi="Times New Roman" w:cs="Times New Roman"/>
        </w:rPr>
        <w:t>[</w:t>
      </w:r>
      <w:r w:rsidR="001E1B7B" w:rsidRPr="00EC2764">
        <w:rPr>
          <w:rFonts w:ascii="Times New Roman" w:hAnsi="Times New Roman" w:cs="Times New Roman"/>
        </w:rPr>
        <w:t>18</w:t>
      </w:r>
      <w:r w:rsidRPr="00EC2764">
        <w:rPr>
          <w:rFonts w:ascii="Times New Roman" w:hAnsi="Times New Roman" w:cs="Times New Roman"/>
        </w:rPr>
        <w:t xml:space="preserve">] </w:t>
      </w:r>
      <w:r w:rsidRPr="00EC2764">
        <w:rPr>
          <w:rFonts w:ascii="Times New Roman" w:hAnsi="Times New Roman" w:cs="Times New Roman"/>
          <w:color w:val="000000"/>
          <w:sz w:val="20"/>
          <w:szCs w:val="20"/>
          <w:shd w:val="clear" w:color="auto" w:fill="FFFFFF"/>
        </w:rPr>
        <w:t>"What is underfitting and overfitting in machine learning and how to deal with it.", </w:t>
      </w:r>
      <w:r w:rsidRPr="00EC2764">
        <w:rPr>
          <w:rFonts w:ascii="Times New Roman" w:hAnsi="Times New Roman" w:cs="Times New Roman"/>
          <w:i/>
          <w:iCs/>
          <w:color w:val="000000"/>
          <w:sz w:val="20"/>
          <w:szCs w:val="20"/>
          <w:shd w:val="clear" w:color="auto" w:fill="FFFFFF"/>
        </w:rPr>
        <w:t>Medium</w:t>
      </w:r>
      <w:r w:rsidRPr="00EC2764">
        <w:rPr>
          <w:rFonts w:ascii="Times New Roman" w:hAnsi="Times New Roman" w:cs="Times New Roman"/>
          <w:color w:val="000000"/>
          <w:sz w:val="20"/>
          <w:szCs w:val="20"/>
          <w:shd w:val="clear" w:color="auto" w:fill="FFFFFF"/>
        </w:rPr>
        <w:t>, 2019. [Online]. Available: https://medium.com/greyatom/what-is-underfitting-and-overfitting-in-machine-learning-and-how-to-deal-with-it-6803a989c76.</w:t>
      </w:r>
    </w:p>
    <w:p w14:paraId="0C28AC1D" w14:textId="1132C27B" w:rsidR="00741E6B" w:rsidRPr="00EC2764" w:rsidRDefault="00210282" w:rsidP="00741E6B">
      <w:pPr>
        <w:spacing w:line="240" w:lineRule="auto"/>
        <w:rPr>
          <w:rFonts w:ascii="Times New Roman" w:hAnsi="Times New Roman" w:cs="Times New Roman"/>
          <w:color w:val="000000"/>
          <w:sz w:val="20"/>
          <w:szCs w:val="20"/>
          <w:shd w:val="clear" w:color="auto" w:fill="FFFFFF"/>
        </w:rPr>
      </w:pPr>
      <w:r w:rsidRPr="00EC2764">
        <w:rPr>
          <w:rFonts w:ascii="Times New Roman" w:hAnsi="Times New Roman" w:cs="Times New Roman"/>
          <w:color w:val="000000"/>
          <w:sz w:val="20"/>
          <w:szCs w:val="20"/>
          <w:shd w:val="clear" w:color="auto" w:fill="FFFFFF"/>
        </w:rPr>
        <w:t>[1</w:t>
      </w:r>
      <w:r w:rsidR="001E1B7B" w:rsidRPr="00EC2764">
        <w:rPr>
          <w:rFonts w:ascii="Times New Roman" w:hAnsi="Times New Roman" w:cs="Times New Roman"/>
          <w:color w:val="000000"/>
          <w:sz w:val="20"/>
          <w:szCs w:val="20"/>
          <w:shd w:val="clear" w:color="auto" w:fill="FFFFFF"/>
        </w:rPr>
        <w:t>9]</w:t>
      </w:r>
      <w:r w:rsidR="00741E6B" w:rsidRPr="00EC2764">
        <w:rPr>
          <w:rFonts w:ascii="Times New Roman" w:hAnsi="Times New Roman" w:cs="Times New Roman"/>
          <w:color w:val="000000"/>
          <w:sz w:val="20"/>
          <w:szCs w:val="20"/>
          <w:shd w:val="clear" w:color="auto" w:fill="FFFFFF"/>
        </w:rPr>
        <w:t xml:space="preserve"> Agile Alliance. (2019). </w:t>
      </w:r>
      <w:r w:rsidR="00741E6B" w:rsidRPr="00EC2764">
        <w:rPr>
          <w:rFonts w:ascii="Times New Roman" w:hAnsi="Times New Roman" w:cs="Times New Roman"/>
          <w:i/>
          <w:iCs/>
          <w:color w:val="000000"/>
          <w:sz w:val="20"/>
          <w:szCs w:val="20"/>
          <w:shd w:val="clear" w:color="auto" w:fill="FFFFFF"/>
        </w:rPr>
        <w:t>What is a Kanban Board?</w:t>
      </w:r>
      <w:r w:rsidR="00741E6B" w:rsidRPr="00EC2764">
        <w:rPr>
          <w:rFonts w:ascii="Times New Roman" w:hAnsi="Times New Roman" w:cs="Times New Roman"/>
          <w:color w:val="000000"/>
          <w:sz w:val="20"/>
          <w:szCs w:val="20"/>
          <w:shd w:val="clear" w:color="auto" w:fill="FFFFFF"/>
        </w:rPr>
        <w:t>. [online] Available at: https://www.agilealliance.org/glossary/kanban</w:t>
      </w:r>
    </w:p>
    <w:p w14:paraId="15CDF210" w14:textId="0F8B9857" w:rsidR="009047BB" w:rsidRPr="00EC2764" w:rsidRDefault="009919E3" w:rsidP="001E1B7B">
      <w:pPr>
        <w:spacing w:line="240" w:lineRule="auto"/>
        <w:rPr>
          <w:rFonts w:ascii="Times New Roman" w:hAnsi="Times New Roman" w:cs="Times New Roman"/>
          <w:color w:val="000000"/>
          <w:sz w:val="20"/>
          <w:szCs w:val="20"/>
          <w:shd w:val="clear" w:color="auto" w:fill="FFFFFF"/>
        </w:rPr>
      </w:pPr>
      <w:r w:rsidRPr="00EC2764">
        <w:rPr>
          <w:rFonts w:ascii="Times New Roman" w:hAnsi="Times New Roman" w:cs="Times New Roman"/>
          <w:color w:val="000000"/>
          <w:sz w:val="20"/>
          <w:szCs w:val="20"/>
          <w:shd w:val="clear" w:color="auto" w:fill="FFFFFF"/>
        </w:rPr>
        <w:t xml:space="preserve"> </w:t>
      </w:r>
    </w:p>
    <w:p w14:paraId="1F3F14E8" w14:textId="77777777" w:rsidR="009047BB" w:rsidRPr="00EC2764" w:rsidRDefault="009047BB" w:rsidP="00741E6B">
      <w:pPr>
        <w:spacing w:line="240" w:lineRule="auto"/>
        <w:rPr>
          <w:rFonts w:ascii="Times New Roman" w:hAnsi="Times New Roman" w:cs="Times New Roman"/>
          <w:color w:val="000000"/>
          <w:sz w:val="20"/>
          <w:szCs w:val="20"/>
          <w:shd w:val="clear" w:color="auto" w:fill="FFFFFF"/>
        </w:rPr>
      </w:pPr>
    </w:p>
    <w:sectPr w:rsidR="009047BB" w:rsidRPr="00EC2764" w:rsidSect="009D1CBC">
      <w:headerReference w:type="default" r:id="rId37"/>
      <w:footerReference w:type="default" r:id="rId38"/>
      <w:pgSz w:w="11906" w:h="16838"/>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42644F" w14:textId="77777777" w:rsidR="00502469" w:rsidRDefault="00502469" w:rsidP="000E0551">
      <w:pPr>
        <w:spacing w:after="0" w:line="240" w:lineRule="auto"/>
      </w:pPr>
      <w:r>
        <w:separator/>
      </w:r>
    </w:p>
  </w:endnote>
  <w:endnote w:type="continuationSeparator" w:id="0">
    <w:p w14:paraId="42B45FB0" w14:textId="77777777" w:rsidR="00502469" w:rsidRDefault="00502469" w:rsidP="000E05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5777982"/>
      <w:docPartObj>
        <w:docPartGallery w:val="Page Numbers (Bottom of Page)"/>
        <w:docPartUnique/>
      </w:docPartObj>
    </w:sdtPr>
    <w:sdtEndPr>
      <w:rPr>
        <w:noProof/>
      </w:rPr>
    </w:sdtEndPr>
    <w:sdtContent>
      <w:p w14:paraId="75D1080D" w14:textId="5C7D776D" w:rsidR="009D6DD5" w:rsidRDefault="009D6DD5">
        <w:pPr>
          <w:pStyle w:val="Footer"/>
          <w:jc w:val="center"/>
        </w:pPr>
        <w:r>
          <w:fldChar w:fldCharType="begin"/>
        </w:r>
        <w:r>
          <w:instrText xml:space="preserve"> PAGE   \* MERGEFORMAT </w:instrText>
        </w:r>
        <w:r>
          <w:fldChar w:fldCharType="separate"/>
        </w:r>
        <w:r>
          <w:rPr>
            <w:noProof/>
          </w:rPr>
          <w:t>32</w:t>
        </w:r>
        <w:r>
          <w:rPr>
            <w:noProof/>
          </w:rPr>
          <w:fldChar w:fldCharType="end"/>
        </w:r>
      </w:p>
    </w:sdtContent>
  </w:sdt>
  <w:p w14:paraId="739A8D77" w14:textId="77777777" w:rsidR="009D6DD5" w:rsidRDefault="009D6D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3C5D2A" w14:textId="77777777" w:rsidR="00502469" w:rsidRDefault="00502469" w:rsidP="000E0551">
      <w:pPr>
        <w:spacing w:after="0" w:line="240" w:lineRule="auto"/>
      </w:pPr>
      <w:r>
        <w:separator/>
      </w:r>
    </w:p>
  </w:footnote>
  <w:footnote w:type="continuationSeparator" w:id="0">
    <w:p w14:paraId="60C97F2E" w14:textId="77777777" w:rsidR="00502469" w:rsidRDefault="00502469" w:rsidP="000E05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E6DC50" w14:textId="58830E31" w:rsidR="009D6DD5" w:rsidRDefault="009D6DD5">
    <w:pPr>
      <w:pStyle w:val="Header"/>
    </w:pPr>
    <w:r>
      <w:t>Final report</w:t>
    </w:r>
    <w:r>
      <w:tab/>
      <w:t>Identifying aircraft from above</w:t>
    </w:r>
    <w:r>
      <w:tab/>
      <w:t>Kai Roper-Blackman</w:t>
    </w:r>
  </w:p>
  <w:p w14:paraId="1396FF16" w14:textId="77777777" w:rsidR="009D6DD5" w:rsidRDefault="009D6DD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132483"/>
    <w:multiLevelType w:val="hybridMultilevel"/>
    <w:tmpl w:val="C55E3B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9D2EB7"/>
    <w:multiLevelType w:val="multilevel"/>
    <w:tmpl w:val="8E18CE60"/>
    <w:lvl w:ilvl="0">
      <w:start w:val="1"/>
      <w:numFmt w:val="decimal"/>
      <w:lvlText w:val="%1."/>
      <w:lvlJc w:val="left"/>
      <w:pPr>
        <w:ind w:left="720" w:hanging="360"/>
      </w:pPr>
    </w:lvl>
    <w:lvl w:ilvl="1">
      <w:start w:val="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1A586609"/>
    <w:multiLevelType w:val="multilevel"/>
    <w:tmpl w:val="FDB6CFE6"/>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6D6294A"/>
    <w:multiLevelType w:val="hybridMultilevel"/>
    <w:tmpl w:val="B8BC8BC4"/>
    <w:lvl w:ilvl="0" w:tplc="5240DF9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270D4A71"/>
    <w:multiLevelType w:val="hybridMultilevel"/>
    <w:tmpl w:val="217601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031076D"/>
    <w:multiLevelType w:val="multilevel"/>
    <w:tmpl w:val="3634FB50"/>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5151261"/>
    <w:multiLevelType w:val="multilevel"/>
    <w:tmpl w:val="7B46A8E6"/>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5C622C6"/>
    <w:multiLevelType w:val="hybridMultilevel"/>
    <w:tmpl w:val="482E8974"/>
    <w:lvl w:ilvl="0" w:tplc="EA30DDE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38FE2502"/>
    <w:multiLevelType w:val="multilevel"/>
    <w:tmpl w:val="CF9087E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B241D90"/>
    <w:multiLevelType w:val="hybridMultilevel"/>
    <w:tmpl w:val="69FEB75E"/>
    <w:lvl w:ilvl="0" w:tplc="E9EA64A4">
      <w:start w:val="10"/>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C4F5D6D"/>
    <w:multiLevelType w:val="hybridMultilevel"/>
    <w:tmpl w:val="C1DA5E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B617AA5"/>
    <w:multiLevelType w:val="hybridMultilevel"/>
    <w:tmpl w:val="D88ADB0C"/>
    <w:lvl w:ilvl="0" w:tplc="0809000F">
      <w:start w:val="1"/>
      <w:numFmt w:val="decimal"/>
      <w:lvlText w:val="%1."/>
      <w:lvlJc w:val="left"/>
      <w:pPr>
        <w:ind w:left="720" w:hanging="360"/>
      </w:pPr>
      <w:rPr>
        <w:rFonts w:hint="default"/>
      </w:rPr>
    </w:lvl>
    <w:lvl w:ilvl="1" w:tplc="D55CABAE">
      <w:start w:val="1"/>
      <w:numFmt w:val="lowerLetter"/>
      <w:lvlText w:val="%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D836D39"/>
    <w:multiLevelType w:val="multilevel"/>
    <w:tmpl w:val="EC5C2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065063A"/>
    <w:multiLevelType w:val="hybridMultilevel"/>
    <w:tmpl w:val="3962CD42"/>
    <w:lvl w:ilvl="0" w:tplc="48AEA960">
      <w:start w:val="10"/>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3FD4BC4"/>
    <w:multiLevelType w:val="hybridMultilevel"/>
    <w:tmpl w:val="28742E5A"/>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601203B"/>
    <w:multiLevelType w:val="multilevel"/>
    <w:tmpl w:val="4EA0B36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74B2BBF"/>
    <w:multiLevelType w:val="hybridMultilevel"/>
    <w:tmpl w:val="011C07FC"/>
    <w:lvl w:ilvl="0" w:tplc="08090001">
      <w:start w:val="1"/>
      <w:numFmt w:val="bullet"/>
      <w:lvlText w:val=""/>
      <w:lvlJc w:val="left"/>
      <w:pPr>
        <w:ind w:left="774" w:hanging="360"/>
      </w:pPr>
      <w:rPr>
        <w:rFonts w:ascii="Symbol" w:hAnsi="Symbol" w:hint="default"/>
      </w:rPr>
    </w:lvl>
    <w:lvl w:ilvl="1" w:tplc="08090003" w:tentative="1">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17" w15:restartNumberingAfterBreak="0">
    <w:nsid w:val="584E03D4"/>
    <w:multiLevelType w:val="hybridMultilevel"/>
    <w:tmpl w:val="471C86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AB35FF4"/>
    <w:multiLevelType w:val="multilevel"/>
    <w:tmpl w:val="B002E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ADB4EE5"/>
    <w:multiLevelType w:val="multilevel"/>
    <w:tmpl w:val="CDC48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BB31BAF"/>
    <w:multiLevelType w:val="hybridMultilevel"/>
    <w:tmpl w:val="09D6A12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C8A417A"/>
    <w:multiLevelType w:val="multilevel"/>
    <w:tmpl w:val="56AA22FE"/>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20"/>
  </w:num>
  <w:num w:numId="3">
    <w:abstractNumId w:val="7"/>
  </w:num>
  <w:num w:numId="4">
    <w:abstractNumId w:val="3"/>
  </w:num>
  <w:num w:numId="5">
    <w:abstractNumId w:val="11"/>
  </w:num>
  <w:num w:numId="6">
    <w:abstractNumId w:val="16"/>
  </w:num>
  <w:num w:numId="7">
    <w:abstractNumId w:val="10"/>
  </w:num>
  <w:num w:numId="8">
    <w:abstractNumId w:val="19"/>
  </w:num>
  <w:num w:numId="9">
    <w:abstractNumId w:val="18"/>
  </w:num>
  <w:num w:numId="10">
    <w:abstractNumId w:val="12"/>
  </w:num>
  <w:num w:numId="11">
    <w:abstractNumId w:val="0"/>
  </w:num>
  <w:num w:numId="12">
    <w:abstractNumId w:val="17"/>
  </w:num>
  <w:num w:numId="13">
    <w:abstractNumId w:val="2"/>
  </w:num>
  <w:num w:numId="14">
    <w:abstractNumId w:val="4"/>
  </w:num>
  <w:num w:numId="15">
    <w:abstractNumId w:val="9"/>
  </w:num>
  <w:num w:numId="16">
    <w:abstractNumId w:val="13"/>
  </w:num>
  <w:num w:numId="17">
    <w:abstractNumId w:val="5"/>
  </w:num>
  <w:num w:numId="18">
    <w:abstractNumId w:val="14"/>
  </w:num>
  <w:num w:numId="19">
    <w:abstractNumId w:val="8"/>
  </w:num>
  <w:num w:numId="20">
    <w:abstractNumId w:val="21"/>
  </w:num>
  <w:num w:numId="21">
    <w:abstractNumId w:val="15"/>
  </w:num>
  <w:num w:numId="22">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ai Roper-Blackman">
    <w15:presenceInfo w15:providerId="Windows Live" w15:userId="bfbcac1294a7f6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hideGrammaticalError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CzNDc3NTCyMDAzNzZU0lEKTi0uzszPAykwrAUAEe7w9SwAAAA="/>
  </w:docVars>
  <w:rsids>
    <w:rsidRoot w:val="000D0130"/>
    <w:rsid w:val="00006A33"/>
    <w:rsid w:val="00030141"/>
    <w:rsid w:val="000324D2"/>
    <w:rsid w:val="00044AFB"/>
    <w:rsid w:val="00052270"/>
    <w:rsid w:val="000653A0"/>
    <w:rsid w:val="0009316B"/>
    <w:rsid w:val="000A2AE6"/>
    <w:rsid w:val="000B63F0"/>
    <w:rsid w:val="000C03D1"/>
    <w:rsid w:val="000C2363"/>
    <w:rsid w:val="000C4B04"/>
    <w:rsid w:val="000D0130"/>
    <w:rsid w:val="000D0D7C"/>
    <w:rsid w:val="000D0F71"/>
    <w:rsid w:val="000D744F"/>
    <w:rsid w:val="000E0551"/>
    <w:rsid w:val="000E06D3"/>
    <w:rsid w:val="000F458F"/>
    <w:rsid w:val="000F634D"/>
    <w:rsid w:val="00112818"/>
    <w:rsid w:val="001175DB"/>
    <w:rsid w:val="00120ECB"/>
    <w:rsid w:val="001339DF"/>
    <w:rsid w:val="00134833"/>
    <w:rsid w:val="00141EBD"/>
    <w:rsid w:val="00150B61"/>
    <w:rsid w:val="00154D7B"/>
    <w:rsid w:val="00171CC7"/>
    <w:rsid w:val="00174FFE"/>
    <w:rsid w:val="00177B1F"/>
    <w:rsid w:val="00180EF6"/>
    <w:rsid w:val="00186B13"/>
    <w:rsid w:val="0019734A"/>
    <w:rsid w:val="001A3EFE"/>
    <w:rsid w:val="001A41C7"/>
    <w:rsid w:val="001B31BB"/>
    <w:rsid w:val="001C6621"/>
    <w:rsid w:val="001D2042"/>
    <w:rsid w:val="001D40FC"/>
    <w:rsid w:val="001E1B7B"/>
    <w:rsid w:val="001E4255"/>
    <w:rsid w:val="001F4657"/>
    <w:rsid w:val="001F65F1"/>
    <w:rsid w:val="0020449B"/>
    <w:rsid w:val="00210282"/>
    <w:rsid w:val="00215A3B"/>
    <w:rsid w:val="00216768"/>
    <w:rsid w:val="0021789D"/>
    <w:rsid w:val="00221AD9"/>
    <w:rsid w:val="00223B2A"/>
    <w:rsid w:val="002422FC"/>
    <w:rsid w:val="00247F6C"/>
    <w:rsid w:val="002507AC"/>
    <w:rsid w:val="0025296C"/>
    <w:rsid w:val="00252BB0"/>
    <w:rsid w:val="00262904"/>
    <w:rsid w:val="0026428D"/>
    <w:rsid w:val="00267AF7"/>
    <w:rsid w:val="00272062"/>
    <w:rsid w:val="0027537B"/>
    <w:rsid w:val="00282C77"/>
    <w:rsid w:val="00283802"/>
    <w:rsid w:val="002853E8"/>
    <w:rsid w:val="00295525"/>
    <w:rsid w:val="002A427F"/>
    <w:rsid w:val="002B63DC"/>
    <w:rsid w:val="002B6766"/>
    <w:rsid w:val="002C795C"/>
    <w:rsid w:val="002D3C33"/>
    <w:rsid w:val="002E2503"/>
    <w:rsid w:val="002E5D2B"/>
    <w:rsid w:val="002E6DB1"/>
    <w:rsid w:val="002F5062"/>
    <w:rsid w:val="003075BD"/>
    <w:rsid w:val="00314136"/>
    <w:rsid w:val="00327FD4"/>
    <w:rsid w:val="003517B6"/>
    <w:rsid w:val="003664A6"/>
    <w:rsid w:val="0037095E"/>
    <w:rsid w:val="00375FF1"/>
    <w:rsid w:val="00381F21"/>
    <w:rsid w:val="003B5E72"/>
    <w:rsid w:val="003C04A6"/>
    <w:rsid w:val="003C2DAF"/>
    <w:rsid w:val="003D39BB"/>
    <w:rsid w:val="003D6BA8"/>
    <w:rsid w:val="003D7E8A"/>
    <w:rsid w:val="003F1F9B"/>
    <w:rsid w:val="003F2B37"/>
    <w:rsid w:val="0040137E"/>
    <w:rsid w:val="00402237"/>
    <w:rsid w:val="0041273C"/>
    <w:rsid w:val="00415F30"/>
    <w:rsid w:val="0041627E"/>
    <w:rsid w:val="00424290"/>
    <w:rsid w:val="0043080A"/>
    <w:rsid w:val="00442C8D"/>
    <w:rsid w:val="00454660"/>
    <w:rsid w:val="00457B7F"/>
    <w:rsid w:val="00465F80"/>
    <w:rsid w:val="00475A83"/>
    <w:rsid w:val="00483645"/>
    <w:rsid w:val="00490408"/>
    <w:rsid w:val="00490D6F"/>
    <w:rsid w:val="004D528B"/>
    <w:rsid w:val="004F69F3"/>
    <w:rsid w:val="00501095"/>
    <w:rsid w:val="0050156B"/>
    <w:rsid w:val="00502469"/>
    <w:rsid w:val="00507FB7"/>
    <w:rsid w:val="0052648A"/>
    <w:rsid w:val="00530F99"/>
    <w:rsid w:val="0053777F"/>
    <w:rsid w:val="00561BFE"/>
    <w:rsid w:val="00564753"/>
    <w:rsid w:val="0057205A"/>
    <w:rsid w:val="00575AF5"/>
    <w:rsid w:val="005A55E3"/>
    <w:rsid w:val="005B2E20"/>
    <w:rsid w:val="005B39B5"/>
    <w:rsid w:val="005B6A8C"/>
    <w:rsid w:val="005C6A69"/>
    <w:rsid w:val="005F139D"/>
    <w:rsid w:val="00601DF1"/>
    <w:rsid w:val="00614DBC"/>
    <w:rsid w:val="00620B05"/>
    <w:rsid w:val="00630DA7"/>
    <w:rsid w:val="006411A2"/>
    <w:rsid w:val="00646404"/>
    <w:rsid w:val="00647749"/>
    <w:rsid w:val="00654E75"/>
    <w:rsid w:val="00675081"/>
    <w:rsid w:val="006821D9"/>
    <w:rsid w:val="00683808"/>
    <w:rsid w:val="00684F15"/>
    <w:rsid w:val="00694127"/>
    <w:rsid w:val="00694802"/>
    <w:rsid w:val="006977D1"/>
    <w:rsid w:val="006A0976"/>
    <w:rsid w:val="006A2148"/>
    <w:rsid w:val="006A2A28"/>
    <w:rsid w:val="006A6C2C"/>
    <w:rsid w:val="006B272A"/>
    <w:rsid w:val="006C4D8C"/>
    <w:rsid w:val="006C6836"/>
    <w:rsid w:val="006E1211"/>
    <w:rsid w:val="006E25D0"/>
    <w:rsid w:val="006E6DD7"/>
    <w:rsid w:val="006F1671"/>
    <w:rsid w:val="006F61A9"/>
    <w:rsid w:val="00710E57"/>
    <w:rsid w:val="007169B1"/>
    <w:rsid w:val="00741E6B"/>
    <w:rsid w:val="007463DE"/>
    <w:rsid w:val="00760E8A"/>
    <w:rsid w:val="00785DD7"/>
    <w:rsid w:val="00785FF6"/>
    <w:rsid w:val="007900A3"/>
    <w:rsid w:val="007D5E7B"/>
    <w:rsid w:val="007D63C4"/>
    <w:rsid w:val="007E0B18"/>
    <w:rsid w:val="007E3E0A"/>
    <w:rsid w:val="007F061A"/>
    <w:rsid w:val="00803B42"/>
    <w:rsid w:val="00811CBA"/>
    <w:rsid w:val="00815069"/>
    <w:rsid w:val="008367A1"/>
    <w:rsid w:val="00856DF5"/>
    <w:rsid w:val="00865DD6"/>
    <w:rsid w:val="00893FD4"/>
    <w:rsid w:val="00894CD3"/>
    <w:rsid w:val="008B0F0B"/>
    <w:rsid w:val="008B1EC7"/>
    <w:rsid w:val="008B6C1B"/>
    <w:rsid w:val="008B6EF7"/>
    <w:rsid w:val="008B739D"/>
    <w:rsid w:val="008C7A03"/>
    <w:rsid w:val="008D0A13"/>
    <w:rsid w:val="008D62CD"/>
    <w:rsid w:val="008E0078"/>
    <w:rsid w:val="008F0318"/>
    <w:rsid w:val="008F0496"/>
    <w:rsid w:val="008F539D"/>
    <w:rsid w:val="009047BB"/>
    <w:rsid w:val="0090511B"/>
    <w:rsid w:val="0091659B"/>
    <w:rsid w:val="009167F1"/>
    <w:rsid w:val="00926F6A"/>
    <w:rsid w:val="0093269A"/>
    <w:rsid w:val="0095243B"/>
    <w:rsid w:val="009649A0"/>
    <w:rsid w:val="00964D64"/>
    <w:rsid w:val="009736C0"/>
    <w:rsid w:val="00977559"/>
    <w:rsid w:val="009806BA"/>
    <w:rsid w:val="009866EC"/>
    <w:rsid w:val="009919E3"/>
    <w:rsid w:val="009920EA"/>
    <w:rsid w:val="009A0566"/>
    <w:rsid w:val="009A26F3"/>
    <w:rsid w:val="009A3CD4"/>
    <w:rsid w:val="009A40A1"/>
    <w:rsid w:val="009A7071"/>
    <w:rsid w:val="009B4C46"/>
    <w:rsid w:val="009C2466"/>
    <w:rsid w:val="009D1CBC"/>
    <w:rsid w:val="009D6DD5"/>
    <w:rsid w:val="009D7041"/>
    <w:rsid w:val="009E1D04"/>
    <w:rsid w:val="009E47BD"/>
    <w:rsid w:val="009E60F2"/>
    <w:rsid w:val="00A12080"/>
    <w:rsid w:val="00A14DF1"/>
    <w:rsid w:val="00A47075"/>
    <w:rsid w:val="00A62CBE"/>
    <w:rsid w:val="00A668D8"/>
    <w:rsid w:val="00A8370F"/>
    <w:rsid w:val="00A83EA9"/>
    <w:rsid w:val="00AB2457"/>
    <w:rsid w:val="00AC4374"/>
    <w:rsid w:val="00AC4D27"/>
    <w:rsid w:val="00AC73FE"/>
    <w:rsid w:val="00AE222D"/>
    <w:rsid w:val="00AE27B7"/>
    <w:rsid w:val="00AE3E7E"/>
    <w:rsid w:val="00AE47E2"/>
    <w:rsid w:val="00B00468"/>
    <w:rsid w:val="00B023DC"/>
    <w:rsid w:val="00B25049"/>
    <w:rsid w:val="00B33F89"/>
    <w:rsid w:val="00B34753"/>
    <w:rsid w:val="00B36798"/>
    <w:rsid w:val="00B4749B"/>
    <w:rsid w:val="00B50C10"/>
    <w:rsid w:val="00B60A1C"/>
    <w:rsid w:val="00B7203B"/>
    <w:rsid w:val="00B73D45"/>
    <w:rsid w:val="00B74428"/>
    <w:rsid w:val="00B75E36"/>
    <w:rsid w:val="00B91FC6"/>
    <w:rsid w:val="00BA2C40"/>
    <w:rsid w:val="00BB0DAF"/>
    <w:rsid w:val="00BC03F7"/>
    <w:rsid w:val="00BC0D53"/>
    <w:rsid w:val="00BC7377"/>
    <w:rsid w:val="00BD0F19"/>
    <w:rsid w:val="00BE13C7"/>
    <w:rsid w:val="00BE1B67"/>
    <w:rsid w:val="00BE7C0C"/>
    <w:rsid w:val="00BF7AB3"/>
    <w:rsid w:val="00C34127"/>
    <w:rsid w:val="00C472BE"/>
    <w:rsid w:val="00C5322A"/>
    <w:rsid w:val="00C62892"/>
    <w:rsid w:val="00C63E0D"/>
    <w:rsid w:val="00C70A13"/>
    <w:rsid w:val="00C70E60"/>
    <w:rsid w:val="00C879C8"/>
    <w:rsid w:val="00C9276C"/>
    <w:rsid w:val="00CA531F"/>
    <w:rsid w:val="00CA53A0"/>
    <w:rsid w:val="00CA5D19"/>
    <w:rsid w:val="00CB1C1D"/>
    <w:rsid w:val="00CB50A8"/>
    <w:rsid w:val="00CD4410"/>
    <w:rsid w:val="00CE20BD"/>
    <w:rsid w:val="00CE2E74"/>
    <w:rsid w:val="00CF1FA1"/>
    <w:rsid w:val="00CF3610"/>
    <w:rsid w:val="00D01798"/>
    <w:rsid w:val="00D02AFA"/>
    <w:rsid w:val="00D135C3"/>
    <w:rsid w:val="00D21364"/>
    <w:rsid w:val="00D25D13"/>
    <w:rsid w:val="00D410FC"/>
    <w:rsid w:val="00D444B8"/>
    <w:rsid w:val="00D80596"/>
    <w:rsid w:val="00D948B2"/>
    <w:rsid w:val="00DA26FA"/>
    <w:rsid w:val="00DB00B0"/>
    <w:rsid w:val="00DB0515"/>
    <w:rsid w:val="00DB40D3"/>
    <w:rsid w:val="00DB4C87"/>
    <w:rsid w:val="00DB6EED"/>
    <w:rsid w:val="00DC6735"/>
    <w:rsid w:val="00DD0807"/>
    <w:rsid w:val="00DD2A8D"/>
    <w:rsid w:val="00DE5905"/>
    <w:rsid w:val="00E24370"/>
    <w:rsid w:val="00E31228"/>
    <w:rsid w:val="00E458A6"/>
    <w:rsid w:val="00E47A1C"/>
    <w:rsid w:val="00E53065"/>
    <w:rsid w:val="00E53D1E"/>
    <w:rsid w:val="00E61041"/>
    <w:rsid w:val="00E70778"/>
    <w:rsid w:val="00E70CA4"/>
    <w:rsid w:val="00E84FE7"/>
    <w:rsid w:val="00E91164"/>
    <w:rsid w:val="00E969AC"/>
    <w:rsid w:val="00E97499"/>
    <w:rsid w:val="00EA36F9"/>
    <w:rsid w:val="00EA4A8A"/>
    <w:rsid w:val="00EB18B8"/>
    <w:rsid w:val="00EB2AD8"/>
    <w:rsid w:val="00EB5FD9"/>
    <w:rsid w:val="00EC1EFB"/>
    <w:rsid w:val="00EC2764"/>
    <w:rsid w:val="00EC4EF4"/>
    <w:rsid w:val="00EC4F41"/>
    <w:rsid w:val="00ED0686"/>
    <w:rsid w:val="00EE7715"/>
    <w:rsid w:val="00EF522C"/>
    <w:rsid w:val="00F060F3"/>
    <w:rsid w:val="00F137A0"/>
    <w:rsid w:val="00F226BE"/>
    <w:rsid w:val="00F27996"/>
    <w:rsid w:val="00F336A1"/>
    <w:rsid w:val="00F350B7"/>
    <w:rsid w:val="00F3739A"/>
    <w:rsid w:val="00F51561"/>
    <w:rsid w:val="00F605CF"/>
    <w:rsid w:val="00F753DE"/>
    <w:rsid w:val="00F758B3"/>
    <w:rsid w:val="00F87CEC"/>
    <w:rsid w:val="00F966CB"/>
    <w:rsid w:val="00F974E1"/>
    <w:rsid w:val="00FA41D6"/>
    <w:rsid w:val="00FB3AC1"/>
    <w:rsid w:val="00FC11E1"/>
    <w:rsid w:val="00FD561F"/>
    <w:rsid w:val="00FD673F"/>
    <w:rsid w:val="00FE1F12"/>
    <w:rsid w:val="00FF096C"/>
    <w:rsid w:val="00FF749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7691FB6"/>
  <w15:chartTrackingRefBased/>
  <w15:docId w15:val="{80746533-AF4A-4ADC-A200-FF08AB299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E055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53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52B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42C8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0551"/>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0E0551"/>
    <w:pPr>
      <w:tabs>
        <w:tab w:val="center" w:pos="4513"/>
        <w:tab w:val="right" w:pos="9026"/>
      </w:tabs>
      <w:spacing w:after="0" w:line="240" w:lineRule="auto"/>
    </w:pPr>
  </w:style>
  <w:style w:type="character" w:customStyle="1" w:styleId="HeaderChar">
    <w:name w:val="Header Char"/>
    <w:basedOn w:val="DefaultParagraphFont"/>
    <w:link w:val="Header"/>
    <w:uiPriority w:val="99"/>
    <w:rsid w:val="000E0551"/>
  </w:style>
  <w:style w:type="paragraph" w:styleId="Footer">
    <w:name w:val="footer"/>
    <w:basedOn w:val="Normal"/>
    <w:link w:val="FooterChar"/>
    <w:uiPriority w:val="99"/>
    <w:unhideWhenUsed/>
    <w:rsid w:val="000E0551"/>
    <w:pPr>
      <w:tabs>
        <w:tab w:val="center" w:pos="4513"/>
        <w:tab w:val="right" w:pos="9026"/>
      </w:tabs>
      <w:spacing w:after="0" w:line="240" w:lineRule="auto"/>
    </w:pPr>
  </w:style>
  <w:style w:type="character" w:customStyle="1" w:styleId="FooterChar">
    <w:name w:val="Footer Char"/>
    <w:basedOn w:val="DefaultParagraphFont"/>
    <w:link w:val="Footer"/>
    <w:uiPriority w:val="99"/>
    <w:rsid w:val="000E0551"/>
  </w:style>
  <w:style w:type="paragraph" w:styleId="TOCHeading">
    <w:name w:val="TOC Heading"/>
    <w:basedOn w:val="Heading1"/>
    <w:next w:val="Normal"/>
    <w:uiPriority w:val="39"/>
    <w:unhideWhenUsed/>
    <w:qFormat/>
    <w:rsid w:val="007E0B18"/>
    <w:pPr>
      <w:outlineLvl w:val="9"/>
    </w:pPr>
    <w:rPr>
      <w:lang w:val="en-US"/>
    </w:rPr>
  </w:style>
  <w:style w:type="paragraph" w:styleId="TOC1">
    <w:name w:val="toc 1"/>
    <w:basedOn w:val="Normal"/>
    <w:next w:val="Normal"/>
    <w:autoRedefine/>
    <w:uiPriority w:val="39"/>
    <w:unhideWhenUsed/>
    <w:rsid w:val="007E0B18"/>
    <w:pPr>
      <w:spacing w:after="100"/>
    </w:pPr>
  </w:style>
  <w:style w:type="character" w:styleId="Hyperlink">
    <w:name w:val="Hyperlink"/>
    <w:basedOn w:val="DefaultParagraphFont"/>
    <w:uiPriority w:val="99"/>
    <w:unhideWhenUsed/>
    <w:rsid w:val="007E0B18"/>
    <w:rPr>
      <w:color w:val="0563C1" w:themeColor="hyperlink"/>
      <w:u w:val="single"/>
    </w:rPr>
  </w:style>
  <w:style w:type="character" w:customStyle="1" w:styleId="Heading2Char">
    <w:name w:val="Heading 2 Char"/>
    <w:basedOn w:val="DefaultParagraphFont"/>
    <w:link w:val="Heading2"/>
    <w:uiPriority w:val="9"/>
    <w:rsid w:val="000653A0"/>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0653A0"/>
    <w:pPr>
      <w:spacing w:after="100"/>
      <w:ind w:left="220"/>
    </w:pPr>
  </w:style>
  <w:style w:type="character" w:customStyle="1" w:styleId="Heading3Char">
    <w:name w:val="Heading 3 Char"/>
    <w:basedOn w:val="DefaultParagraphFont"/>
    <w:link w:val="Heading3"/>
    <w:uiPriority w:val="9"/>
    <w:rsid w:val="00252BB0"/>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54660"/>
    <w:pPr>
      <w:spacing w:after="100"/>
      <w:ind w:left="440"/>
    </w:pPr>
  </w:style>
  <w:style w:type="paragraph" w:customStyle="1" w:styleId="Default">
    <w:name w:val="Default"/>
    <w:rsid w:val="00B7203B"/>
    <w:pPr>
      <w:widowControl w:val="0"/>
      <w:autoSpaceDE w:val="0"/>
      <w:autoSpaceDN w:val="0"/>
      <w:adjustRightInd w:val="0"/>
      <w:spacing w:after="0" w:line="240" w:lineRule="auto"/>
    </w:pPr>
    <w:rPr>
      <w:rFonts w:ascii="Calibri" w:eastAsiaTheme="minorEastAsia" w:hAnsi="Calibri" w:cs="Calibri"/>
      <w:color w:val="000000"/>
      <w:sz w:val="24"/>
      <w:szCs w:val="24"/>
      <w:lang w:val="en-US"/>
    </w:rPr>
  </w:style>
  <w:style w:type="table" w:styleId="TableGrid">
    <w:name w:val="Table Grid"/>
    <w:basedOn w:val="TableNormal"/>
    <w:uiPriority w:val="39"/>
    <w:rsid w:val="003075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14DF1"/>
    <w:pPr>
      <w:ind w:left="720"/>
      <w:contextualSpacing/>
    </w:pPr>
  </w:style>
  <w:style w:type="paragraph" w:styleId="Caption">
    <w:name w:val="caption"/>
    <w:basedOn w:val="Normal"/>
    <w:next w:val="Normal"/>
    <w:uiPriority w:val="35"/>
    <w:unhideWhenUsed/>
    <w:qFormat/>
    <w:rsid w:val="006411A2"/>
    <w:pPr>
      <w:spacing w:after="200" w:line="240" w:lineRule="auto"/>
    </w:pPr>
    <w:rPr>
      <w:i/>
      <w:iCs/>
      <w:color w:val="44546A" w:themeColor="text2"/>
      <w:sz w:val="18"/>
      <w:szCs w:val="18"/>
    </w:rPr>
  </w:style>
  <w:style w:type="character" w:styleId="Strong">
    <w:name w:val="Strong"/>
    <w:basedOn w:val="DefaultParagraphFont"/>
    <w:uiPriority w:val="22"/>
    <w:qFormat/>
    <w:rsid w:val="0053777F"/>
    <w:rPr>
      <w:b/>
      <w:bCs/>
    </w:rPr>
  </w:style>
  <w:style w:type="character" w:customStyle="1" w:styleId="classifier">
    <w:name w:val="classifier"/>
    <w:basedOn w:val="DefaultParagraphFont"/>
    <w:rsid w:val="0053777F"/>
  </w:style>
  <w:style w:type="character" w:customStyle="1" w:styleId="Heading4Char">
    <w:name w:val="Heading 4 Char"/>
    <w:basedOn w:val="DefaultParagraphFont"/>
    <w:link w:val="Heading4"/>
    <w:uiPriority w:val="9"/>
    <w:rsid w:val="00442C8D"/>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9A26F3"/>
    <w:rPr>
      <w:color w:val="954F72" w:themeColor="followedHyperlink"/>
      <w:u w:val="single"/>
    </w:rPr>
  </w:style>
  <w:style w:type="paragraph" w:styleId="HTMLPreformatted">
    <w:name w:val="HTML Preformatted"/>
    <w:basedOn w:val="Normal"/>
    <w:link w:val="HTMLPreformattedChar"/>
    <w:uiPriority w:val="99"/>
    <w:unhideWhenUsed/>
    <w:rsid w:val="00973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9736C0"/>
    <w:rPr>
      <w:rFonts w:ascii="Courier New" w:eastAsia="Times New Roman" w:hAnsi="Courier New" w:cs="Courier New"/>
      <w:sz w:val="20"/>
      <w:szCs w:val="20"/>
      <w:lang w:eastAsia="en-GB"/>
    </w:rPr>
  </w:style>
  <w:style w:type="paragraph" w:styleId="NormalWeb">
    <w:name w:val="Normal (Web)"/>
    <w:basedOn w:val="Normal"/>
    <w:uiPriority w:val="99"/>
    <w:semiHidden/>
    <w:unhideWhenUsed/>
    <w:rsid w:val="00490D6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490D6F"/>
    <w:rPr>
      <w:rFonts w:ascii="Courier New" w:eastAsia="Times New Roman" w:hAnsi="Courier New" w:cs="Courier New"/>
      <w:sz w:val="20"/>
      <w:szCs w:val="20"/>
    </w:rPr>
  </w:style>
  <w:style w:type="character" w:customStyle="1" w:styleId="line">
    <w:name w:val="line"/>
    <w:basedOn w:val="DefaultParagraphFont"/>
    <w:rsid w:val="00490D6F"/>
  </w:style>
  <w:style w:type="paragraph" w:styleId="TableofFigures">
    <w:name w:val="table of figures"/>
    <w:basedOn w:val="Normal"/>
    <w:next w:val="Normal"/>
    <w:uiPriority w:val="99"/>
    <w:unhideWhenUsed/>
    <w:rsid w:val="0027537B"/>
    <w:pPr>
      <w:spacing w:after="0"/>
    </w:pPr>
  </w:style>
  <w:style w:type="paragraph" w:styleId="BalloonText">
    <w:name w:val="Balloon Text"/>
    <w:basedOn w:val="Normal"/>
    <w:link w:val="BalloonTextChar"/>
    <w:uiPriority w:val="99"/>
    <w:semiHidden/>
    <w:unhideWhenUsed/>
    <w:rsid w:val="00A4707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7075"/>
    <w:rPr>
      <w:rFonts w:ascii="Segoe UI" w:hAnsi="Segoe UI" w:cs="Segoe UI"/>
      <w:sz w:val="18"/>
      <w:szCs w:val="18"/>
    </w:rPr>
  </w:style>
  <w:style w:type="character" w:styleId="UnresolvedMention">
    <w:name w:val="Unresolved Mention"/>
    <w:basedOn w:val="DefaultParagraphFont"/>
    <w:uiPriority w:val="99"/>
    <w:semiHidden/>
    <w:unhideWhenUsed/>
    <w:rsid w:val="00AC437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3440949">
      <w:bodyDiv w:val="1"/>
      <w:marLeft w:val="0"/>
      <w:marRight w:val="0"/>
      <w:marTop w:val="0"/>
      <w:marBottom w:val="0"/>
      <w:divBdr>
        <w:top w:val="none" w:sz="0" w:space="0" w:color="auto"/>
        <w:left w:val="none" w:sz="0" w:space="0" w:color="auto"/>
        <w:bottom w:val="none" w:sz="0" w:space="0" w:color="auto"/>
        <w:right w:val="none" w:sz="0" w:space="0" w:color="auto"/>
      </w:divBdr>
    </w:div>
    <w:div w:id="366222103">
      <w:bodyDiv w:val="1"/>
      <w:marLeft w:val="0"/>
      <w:marRight w:val="0"/>
      <w:marTop w:val="0"/>
      <w:marBottom w:val="0"/>
      <w:divBdr>
        <w:top w:val="none" w:sz="0" w:space="0" w:color="auto"/>
        <w:left w:val="none" w:sz="0" w:space="0" w:color="auto"/>
        <w:bottom w:val="none" w:sz="0" w:space="0" w:color="auto"/>
        <w:right w:val="none" w:sz="0" w:space="0" w:color="auto"/>
      </w:divBdr>
    </w:div>
    <w:div w:id="795637087">
      <w:bodyDiv w:val="1"/>
      <w:marLeft w:val="0"/>
      <w:marRight w:val="0"/>
      <w:marTop w:val="0"/>
      <w:marBottom w:val="0"/>
      <w:divBdr>
        <w:top w:val="none" w:sz="0" w:space="0" w:color="auto"/>
        <w:left w:val="none" w:sz="0" w:space="0" w:color="auto"/>
        <w:bottom w:val="none" w:sz="0" w:space="0" w:color="auto"/>
        <w:right w:val="none" w:sz="0" w:space="0" w:color="auto"/>
      </w:divBdr>
    </w:div>
    <w:div w:id="1130827941">
      <w:bodyDiv w:val="1"/>
      <w:marLeft w:val="0"/>
      <w:marRight w:val="0"/>
      <w:marTop w:val="0"/>
      <w:marBottom w:val="0"/>
      <w:divBdr>
        <w:top w:val="none" w:sz="0" w:space="0" w:color="auto"/>
        <w:left w:val="none" w:sz="0" w:space="0" w:color="auto"/>
        <w:bottom w:val="none" w:sz="0" w:space="0" w:color="auto"/>
        <w:right w:val="none" w:sz="0" w:space="0" w:color="auto"/>
      </w:divBdr>
    </w:div>
    <w:div w:id="1600984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pillow.readthedocs.io/en/stable/" TargetMode="External"/><Relationship Id="rId7" Type="http://schemas.openxmlformats.org/officeDocument/2006/relationships/endnotes" Target="endnotes.xml"/><Relationship Id="rId12" Type="http://schemas.openxmlformats.org/officeDocument/2006/relationships/image" Target="media/image40.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1.xml"/><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hyperlink" Target="https://www.learnopencv.com/histogram-of-oriented-gradients/"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hyperlink" Target="http://micemagazine.ca/issue-thre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7CCC15-BD6B-4282-B702-999C6E003C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7874</TotalTime>
  <Pages>32</Pages>
  <Words>10915</Words>
  <Characters>56327</Characters>
  <Application>Microsoft Office Word</Application>
  <DocSecurity>0</DocSecurity>
  <Lines>938</Lines>
  <Paragraphs>498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Roper-Blackman, Kai J G</dc:creator>
  <cp:keywords/>
  <dc:description/>
  <cp:lastModifiedBy>Kai Roper-Blackman</cp:lastModifiedBy>
  <cp:revision>48</cp:revision>
  <dcterms:created xsi:type="dcterms:W3CDTF">2019-03-08T14:19:00Z</dcterms:created>
  <dcterms:modified xsi:type="dcterms:W3CDTF">2019-04-26T01:34:00Z</dcterms:modified>
</cp:coreProperties>
</file>